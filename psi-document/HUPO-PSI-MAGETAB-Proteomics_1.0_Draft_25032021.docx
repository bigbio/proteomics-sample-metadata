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5" w14:textId="77777777" w:rsidR="004D32AB" w:rsidRPr="00051139" w:rsidRDefault="00CA1E15" w:rsidP="003C44DE">
      <w:pPr>
        <w:tabs>
          <w:tab w:val="right" w:pos="8640"/>
          <w:tab w:val="right" w:pos="10440"/>
        </w:tabs>
        <w:jc w:val="both"/>
      </w:pPr>
      <w:r w:rsidRPr="00051139">
        <w:t>PSI Recommendation</w:t>
      </w:r>
      <w:r w:rsidRPr="00051139">
        <w:tab/>
      </w:r>
    </w:p>
    <w:p w14:paraId="00000006" w14:textId="2CA04E49" w:rsidR="004D32AB" w:rsidRPr="00051139" w:rsidRDefault="00CA1E15" w:rsidP="003C44DE">
      <w:pPr>
        <w:tabs>
          <w:tab w:val="right" w:pos="8640"/>
          <w:tab w:val="right" w:pos="10440"/>
        </w:tabs>
        <w:jc w:val="both"/>
      </w:pPr>
      <w:r>
        <w:t xml:space="preserve">PSI Mass Spectrometry and Proteomics Informatics Working Groups </w:t>
      </w:r>
    </w:p>
    <w:p w14:paraId="00000007" w14:textId="77777777" w:rsidR="004D32AB" w:rsidRDefault="00CA1E15" w:rsidP="003C44DE">
      <w:pPr>
        <w:tabs>
          <w:tab w:val="right" w:pos="8640"/>
          <w:tab w:val="right" w:pos="10440"/>
        </w:tabs>
        <w:jc w:val="both"/>
      </w:pPr>
      <w:r w:rsidRPr="00051139">
        <w:t>Status: DRAFT</w:t>
      </w:r>
    </w:p>
    <w:p w14:paraId="3E9CF5BA" w14:textId="4099D221" w:rsidR="00E658E8" w:rsidRPr="00051139" w:rsidRDefault="00E658E8" w:rsidP="003C44DE">
      <w:pPr>
        <w:tabs>
          <w:tab w:val="right" w:pos="8640"/>
          <w:tab w:val="right" w:pos="10440"/>
        </w:tabs>
        <w:jc w:val="both"/>
      </w:pPr>
      <w:r>
        <w:t xml:space="preserve">Date: </w:t>
      </w:r>
      <w:r w:rsidR="002232B7">
        <w:t>25</w:t>
      </w:r>
      <w:r>
        <w:t xml:space="preserve"> </w:t>
      </w:r>
      <w:r w:rsidR="00021936">
        <w:t>March 2021</w:t>
      </w:r>
    </w:p>
    <w:p w14:paraId="420C208D" w14:textId="00891292" w:rsidR="00411C14" w:rsidRPr="00411C14" w:rsidRDefault="00411C14" w:rsidP="00411C14">
      <w:pPr>
        <w:pStyle w:val="CommentText"/>
      </w:pPr>
      <w:r w:rsidRPr="00411C14">
        <w:rPr>
          <w:rFonts w:eastAsia="Arial"/>
        </w:rPr>
        <w:t xml:space="preserve">Title: </w:t>
      </w:r>
      <w:r w:rsidR="00C61CE1">
        <w:t>MAGE</w:t>
      </w:r>
      <w:r w:rsidR="005D5B21">
        <w:t>-</w:t>
      </w:r>
      <w:r w:rsidR="00C61CE1">
        <w:t>TAB</w:t>
      </w:r>
      <w:r w:rsidR="005D5B21">
        <w:t xml:space="preserve"> </w:t>
      </w:r>
      <w:r w:rsidRPr="00411C14">
        <w:t xml:space="preserve">Proteomics: Sample and Data Relationship Format </w:t>
      </w:r>
      <w:r w:rsidR="2C344126">
        <w:t>(SDRF)</w:t>
      </w:r>
      <w:r>
        <w:t xml:space="preserve"> </w:t>
      </w:r>
      <w:r w:rsidRPr="00411C14">
        <w:t>for Proteomics</w:t>
      </w:r>
    </w:p>
    <w:p w14:paraId="00000008" w14:textId="77777777" w:rsidR="004D32AB" w:rsidRPr="00051139" w:rsidRDefault="004D32AB" w:rsidP="003C44DE">
      <w:pPr>
        <w:tabs>
          <w:tab w:val="right" w:pos="8640"/>
          <w:tab w:val="right" w:pos="10440"/>
        </w:tabs>
        <w:jc w:val="both"/>
        <w:rPr>
          <w:rFonts w:ascii="Arial" w:eastAsia="Arial" w:hAnsi="Arial" w:cs="Arial"/>
          <w:sz w:val="22"/>
          <w:szCs w:val="22"/>
        </w:rPr>
      </w:pPr>
    </w:p>
    <w:p w14:paraId="00000009" w14:textId="77777777" w:rsidR="004D32AB" w:rsidRPr="00051139" w:rsidRDefault="004D32AB" w:rsidP="003C44DE">
      <w:pPr>
        <w:tabs>
          <w:tab w:val="right" w:pos="8640"/>
          <w:tab w:val="right" w:pos="10440"/>
        </w:tabs>
        <w:jc w:val="both"/>
        <w:rPr>
          <w:rFonts w:ascii="Arial" w:eastAsia="Arial" w:hAnsi="Arial" w:cs="Arial"/>
          <w:sz w:val="22"/>
          <w:szCs w:val="22"/>
        </w:rPr>
      </w:pPr>
    </w:p>
    <w:p w14:paraId="5BE59416" w14:textId="30B285F1" w:rsidR="7DD0F813" w:rsidRDefault="000A0302" w:rsidP="009C4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roofErr w:type="spellStart"/>
      <w:r>
        <w:t>Chengxin</w:t>
      </w:r>
      <w:proofErr w:type="spellEnd"/>
      <w:r>
        <w:t xml:space="preserve"> Dai,</w:t>
      </w:r>
      <w:r w:rsidR="5F1B4E8B">
        <w:t xml:space="preserve"> </w:t>
      </w:r>
      <w:r>
        <w:t xml:space="preserve">Chongqing University </w:t>
      </w:r>
      <w:r w:rsidR="29706B74" w:rsidRPr="5D99B689">
        <w:t xml:space="preserve">of Posts </w:t>
      </w:r>
      <w:r w:rsidR="29706B74">
        <w:t xml:space="preserve">and </w:t>
      </w:r>
      <w:r>
        <w:t>Telecommunications,</w:t>
      </w:r>
      <w:r w:rsidR="79D9402B">
        <w:t xml:space="preserve"> </w:t>
      </w:r>
      <w:r>
        <w:t>Chongqing, China</w:t>
      </w:r>
    </w:p>
    <w:p w14:paraId="35F0799D" w14:textId="6EE96078" w:rsidR="000A0302" w:rsidRDefault="000A0302" w:rsidP="003C44DE">
      <w:pPr>
        <w:widowControl w:val="0"/>
        <w:pBdr>
          <w:top w:val="nil"/>
          <w:left w:val="nil"/>
          <w:bottom w:val="nil"/>
          <w:right w:val="nil"/>
          <w:between w:val="nil"/>
        </w:pBdr>
        <w:spacing w:line="276" w:lineRule="auto"/>
        <w:jc w:val="both"/>
      </w:pPr>
      <w:r>
        <w:t xml:space="preserve">Anja </w:t>
      </w:r>
      <w:proofErr w:type="spellStart"/>
      <w:r>
        <w:t>Fullgrabe</w:t>
      </w:r>
      <w:proofErr w:type="spellEnd"/>
      <w:r>
        <w:t>, EMBL-EBI, U.K</w:t>
      </w:r>
    </w:p>
    <w:p w14:paraId="4983EF41" w14:textId="20FC8F99" w:rsidR="000A0302" w:rsidRDefault="000A0302" w:rsidP="003C44DE">
      <w:pPr>
        <w:widowControl w:val="0"/>
        <w:pBdr>
          <w:top w:val="nil"/>
          <w:left w:val="nil"/>
          <w:bottom w:val="nil"/>
          <w:right w:val="nil"/>
          <w:between w:val="nil"/>
        </w:pBdr>
        <w:spacing w:line="276" w:lineRule="auto"/>
        <w:jc w:val="both"/>
      </w:pPr>
      <w:r>
        <w:t xml:space="preserve">Elizaveta </w:t>
      </w:r>
      <w:proofErr w:type="spellStart"/>
      <w:r>
        <w:t>Solovyeva</w:t>
      </w:r>
      <w:proofErr w:type="spellEnd"/>
      <w:r>
        <w:t xml:space="preserve">, </w:t>
      </w:r>
      <w:r w:rsidR="19F9BAD4">
        <w:t xml:space="preserve">Moscow Institute of Physics and Technology and </w:t>
      </w:r>
      <w:r>
        <w:t xml:space="preserve">INEPCP </w:t>
      </w:r>
      <w:r w:rsidR="6FABB316">
        <w:t xml:space="preserve">FRCCP </w:t>
      </w:r>
      <w:r>
        <w:t>RAS, Moscow, Russia</w:t>
      </w:r>
    </w:p>
    <w:p w14:paraId="61B076DC" w14:textId="52E97281" w:rsidR="000A0302" w:rsidRDefault="000A0302" w:rsidP="003C44DE">
      <w:pPr>
        <w:widowControl w:val="0"/>
        <w:pBdr>
          <w:top w:val="nil"/>
          <w:left w:val="nil"/>
          <w:bottom w:val="nil"/>
          <w:right w:val="nil"/>
          <w:between w:val="nil"/>
        </w:pBdr>
        <w:spacing w:line="276" w:lineRule="auto"/>
        <w:jc w:val="both"/>
      </w:pPr>
      <w:r>
        <w:t xml:space="preserve">Marc </w:t>
      </w:r>
      <w:proofErr w:type="spellStart"/>
      <w:r>
        <w:t>Vaudel</w:t>
      </w:r>
      <w:proofErr w:type="spellEnd"/>
      <w:r>
        <w:t>, University of Bergen, Norway</w:t>
      </w:r>
    </w:p>
    <w:p w14:paraId="151E20BF" w14:textId="70B27300" w:rsidR="000A0302" w:rsidRDefault="000A0302" w:rsidP="003C44DE">
      <w:pPr>
        <w:widowControl w:val="0"/>
        <w:pBdr>
          <w:top w:val="nil"/>
          <w:left w:val="nil"/>
          <w:bottom w:val="nil"/>
          <w:right w:val="nil"/>
          <w:between w:val="nil"/>
        </w:pBdr>
        <w:spacing w:line="276" w:lineRule="auto"/>
        <w:jc w:val="both"/>
      </w:pPr>
      <w:r>
        <w:t>Stefan Schulze, University of Pennsylvania, USA</w:t>
      </w:r>
    </w:p>
    <w:p w14:paraId="3FDB042C" w14:textId="0869C32F" w:rsidR="000A0302" w:rsidRDefault="000A0302" w:rsidP="003C44DE">
      <w:pPr>
        <w:widowControl w:val="0"/>
        <w:pBdr>
          <w:top w:val="nil"/>
          <w:left w:val="nil"/>
          <w:bottom w:val="nil"/>
          <w:right w:val="nil"/>
          <w:between w:val="nil"/>
        </w:pBdr>
        <w:spacing w:line="276" w:lineRule="auto"/>
        <w:jc w:val="both"/>
      </w:pPr>
      <w:proofErr w:type="spellStart"/>
      <w:r>
        <w:t>Veit</w:t>
      </w:r>
      <w:proofErr w:type="spellEnd"/>
      <w:r>
        <w:t xml:space="preserve"> </w:t>
      </w:r>
      <w:proofErr w:type="spellStart"/>
      <w:r>
        <w:t>Schwämmle</w:t>
      </w:r>
      <w:proofErr w:type="spellEnd"/>
      <w:r>
        <w:t>, University of Southern Denmark, Denmark</w:t>
      </w:r>
    </w:p>
    <w:p w14:paraId="503BDC15" w14:textId="061CF453" w:rsidR="000A0302" w:rsidRDefault="008352DB" w:rsidP="003C44DE">
      <w:pPr>
        <w:widowControl w:val="0"/>
        <w:pBdr>
          <w:top w:val="nil"/>
          <w:left w:val="nil"/>
          <w:bottom w:val="nil"/>
          <w:right w:val="nil"/>
          <w:between w:val="nil"/>
        </w:pBdr>
        <w:spacing w:line="276" w:lineRule="auto"/>
        <w:jc w:val="both"/>
      </w:pPr>
      <w:r w:rsidRPr="008352DB">
        <w:t>Wilhelm, Mathias</w:t>
      </w:r>
      <w:r w:rsidR="000A0302">
        <w:t>, Technical University of Munich, Germany</w:t>
      </w:r>
    </w:p>
    <w:p w14:paraId="699CE309" w14:textId="1EE03A7A" w:rsidR="008352DB" w:rsidRDefault="2F075BED" w:rsidP="003C44DE">
      <w:pPr>
        <w:widowControl w:val="0"/>
        <w:pBdr>
          <w:top w:val="nil"/>
          <w:left w:val="nil"/>
          <w:bottom w:val="nil"/>
          <w:right w:val="nil"/>
          <w:between w:val="nil"/>
        </w:pBdr>
        <w:spacing w:line="276" w:lineRule="auto"/>
        <w:jc w:val="both"/>
      </w:pPr>
      <w:r>
        <w:t xml:space="preserve">Samaras </w:t>
      </w:r>
      <w:proofErr w:type="spellStart"/>
      <w:r>
        <w:t>Patroklos</w:t>
      </w:r>
      <w:proofErr w:type="spellEnd"/>
      <w:r>
        <w:t>, Technical University of Munich, Germany</w:t>
      </w:r>
    </w:p>
    <w:p w14:paraId="4B35A684" w14:textId="56D76104" w:rsidR="00723799" w:rsidRDefault="00BA5BC5" w:rsidP="003C44DE">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0028054D" w:rsidRPr="0028054D">
        <w:t>University Hospital of Schleswig-Holstein, Kiel, Germany</w:t>
      </w:r>
    </w:p>
    <w:p w14:paraId="4C5CE3BB" w14:textId="61DD65C1" w:rsidR="0099260E" w:rsidRDefault="0099260E" w:rsidP="003C44DE">
      <w:pPr>
        <w:widowControl w:val="0"/>
        <w:pBdr>
          <w:top w:val="nil"/>
          <w:left w:val="nil"/>
          <w:bottom w:val="nil"/>
          <w:right w:val="nil"/>
          <w:between w:val="nil"/>
        </w:pBdr>
        <w:spacing w:line="276" w:lineRule="auto"/>
        <w:jc w:val="both"/>
      </w:pPr>
      <w:r>
        <w:t xml:space="preserve">Juan Antonio </w:t>
      </w:r>
      <w:proofErr w:type="spellStart"/>
      <w:r>
        <w:t>Vizcaíno</w:t>
      </w:r>
      <w:proofErr w:type="spellEnd"/>
      <w:r>
        <w:t>, EMBL-EBI</w:t>
      </w:r>
      <w:r w:rsidR="008352DB">
        <w:t>, UK</w:t>
      </w:r>
    </w:p>
    <w:p w14:paraId="33696C9B" w14:textId="07305DDD" w:rsidR="00FB6D9C" w:rsidRDefault="00FB6D9C" w:rsidP="003C44DE">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 USA</w:t>
      </w:r>
    </w:p>
    <w:p w14:paraId="069946C8" w14:textId="0B2FA3D8" w:rsidR="305AC6D0" w:rsidRDefault="0B4A1091" w:rsidP="169CB791">
      <w:pPr>
        <w:spacing w:line="276" w:lineRule="auto"/>
        <w:jc w:val="both"/>
      </w:pPr>
      <w:r>
        <w:t>Pablo Moreno, EMBL-EBI</w:t>
      </w:r>
      <w:r w:rsidR="008352DB">
        <w:t>, UK</w:t>
      </w:r>
    </w:p>
    <w:p w14:paraId="63021C88" w14:textId="19288922" w:rsidR="000A0302" w:rsidRDefault="000A0302" w:rsidP="003C44DE">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 Austria</w:t>
      </w:r>
    </w:p>
    <w:p w14:paraId="17BB8685" w14:textId="003FFD17" w:rsidR="6E090A31" w:rsidRDefault="6E090A31" w:rsidP="361E433D">
      <w:pPr>
        <w:spacing w:line="276" w:lineRule="auto"/>
        <w:jc w:val="both"/>
      </w:pPr>
      <w:r>
        <w:t xml:space="preserve">Mikhail V. </w:t>
      </w:r>
      <w:proofErr w:type="spellStart"/>
      <w:r>
        <w:t>Gorshkov</w:t>
      </w:r>
      <w:proofErr w:type="spellEnd"/>
      <w:r>
        <w:t>, INEPCP FRCCP RAS, Moscow, Russia</w:t>
      </w:r>
    </w:p>
    <w:p w14:paraId="30511265" w14:textId="0755A991" w:rsidR="6402813D" w:rsidRDefault="6402813D" w:rsidP="4F0D3127">
      <w:pPr>
        <w:spacing w:line="276" w:lineRule="auto"/>
        <w:jc w:val="both"/>
      </w:pPr>
      <w:r>
        <w:t xml:space="preserve">David </w:t>
      </w:r>
      <w:proofErr w:type="spellStart"/>
      <w:r>
        <w:t>Bouyssié</w:t>
      </w:r>
      <w:proofErr w:type="spellEnd"/>
      <w:r>
        <w:t xml:space="preserve">, IPBS, </w:t>
      </w:r>
      <w:r w:rsidRPr="1ACA6BBB">
        <w:rPr>
          <w:color w:val="212121"/>
        </w:rPr>
        <w:t>University of Toulouse, CNRS, UPS, Toulouse, France</w:t>
      </w:r>
    </w:p>
    <w:p w14:paraId="1AC61CF6" w14:textId="58115DEA" w:rsidR="002E3DF0" w:rsidRPr="002E3DF0" w:rsidRDefault="4B8D6B8B" w:rsidP="002E3DF0">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 Ghent, Belgium</w:t>
      </w:r>
    </w:p>
    <w:p w14:paraId="5F4357D4" w14:textId="773940C0" w:rsidR="357EE407" w:rsidRDefault="115664EA" w:rsidP="169CB791">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44AA94CF" w14:textId="1CD8FEE1" w:rsidR="000A0302" w:rsidRDefault="71277ECE" w:rsidP="003C44DE">
      <w:pPr>
        <w:widowControl w:val="0"/>
        <w:pBdr>
          <w:top w:val="nil"/>
          <w:left w:val="nil"/>
          <w:bottom w:val="nil"/>
          <w:right w:val="nil"/>
          <w:between w:val="nil"/>
        </w:pBdr>
        <w:spacing w:line="276" w:lineRule="auto"/>
        <w:jc w:val="both"/>
      </w:pPr>
      <w:r>
        <w:t xml:space="preserve">Julian </w:t>
      </w:r>
      <w:proofErr w:type="spellStart"/>
      <w:r>
        <w:t>Uszkoreit</w:t>
      </w:r>
      <w:proofErr w:type="spellEnd"/>
      <w:r>
        <w:t>, Ruhr</w:t>
      </w:r>
      <w:r w:rsidR="1BBA2737">
        <w:t xml:space="preserve"> </w:t>
      </w:r>
      <w:r>
        <w:t>University Bochum, Bochum, Germany</w:t>
      </w:r>
    </w:p>
    <w:p w14:paraId="5EBC98A2" w14:textId="7B7B6975" w:rsidR="00A02837" w:rsidRDefault="00A02837" w:rsidP="003C44DE">
      <w:pPr>
        <w:widowControl w:val="0"/>
        <w:pBdr>
          <w:top w:val="nil"/>
          <w:left w:val="nil"/>
          <w:bottom w:val="nil"/>
          <w:right w:val="nil"/>
          <w:between w:val="nil"/>
        </w:pBdr>
        <w:spacing w:line="276" w:lineRule="auto"/>
        <w:jc w:val="both"/>
      </w:pPr>
      <w:r w:rsidRPr="00A02837">
        <w:t>Eric W. Deutsch, Institute for Systems Biology</w:t>
      </w:r>
    </w:p>
    <w:p w14:paraId="3E7DD93E" w14:textId="410D22FC" w:rsidR="000A0302" w:rsidRDefault="002232B7" w:rsidP="003C44DE">
      <w:pPr>
        <w:widowControl w:val="0"/>
        <w:pBdr>
          <w:top w:val="nil"/>
          <w:left w:val="nil"/>
          <w:bottom w:val="nil"/>
          <w:right w:val="nil"/>
          <w:between w:val="nil"/>
        </w:pBdr>
        <w:spacing w:line="276" w:lineRule="auto"/>
        <w:jc w:val="both"/>
      </w:pPr>
      <w:r w:rsidRPr="002232B7">
        <w:t>Nuno Bandeira, University of California San Diego</w:t>
      </w:r>
    </w:p>
    <w:p w14:paraId="21B25419" w14:textId="77777777" w:rsidR="002232B7" w:rsidRDefault="002232B7" w:rsidP="002232B7">
      <w:pPr>
        <w:widowControl w:val="0"/>
        <w:pBdr>
          <w:top w:val="nil"/>
          <w:left w:val="nil"/>
          <w:bottom w:val="nil"/>
          <w:right w:val="nil"/>
          <w:between w:val="nil"/>
        </w:pBdr>
        <w:spacing w:line="276" w:lineRule="auto"/>
        <w:jc w:val="both"/>
      </w:pPr>
      <w:proofErr w:type="spellStart"/>
      <w:r>
        <w:t>Mingze</w:t>
      </w:r>
      <w:proofErr w:type="spellEnd"/>
      <w:r>
        <w:t xml:space="preserve"> Bai, Chongqing University of Posts and Telecommunications, Chongqing, China</w:t>
      </w:r>
    </w:p>
    <w:p w14:paraId="3003ED46" w14:textId="631FB20A" w:rsidR="002232B7" w:rsidRDefault="002232B7" w:rsidP="003C44DE">
      <w:pPr>
        <w:widowControl w:val="0"/>
        <w:pBdr>
          <w:top w:val="nil"/>
          <w:left w:val="nil"/>
          <w:bottom w:val="nil"/>
          <w:right w:val="nil"/>
          <w:between w:val="nil"/>
        </w:pBdr>
        <w:spacing w:line="276" w:lineRule="auto"/>
        <w:jc w:val="both"/>
      </w:pPr>
      <w:r>
        <w:t xml:space="preserve">Lev </w:t>
      </w:r>
      <w:proofErr w:type="spellStart"/>
      <w:r>
        <w:t>Levitsky</w:t>
      </w:r>
      <w:proofErr w:type="spellEnd"/>
      <w:r>
        <w:t>, INEPCP FRCCP RAS, Moscow, Russia</w:t>
      </w:r>
    </w:p>
    <w:p w14:paraId="5ADAB764" w14:textId="6B7B94CC" w:rsidR="002232B7" w:rsidRDefault="002232B7" w:rsidP="003C44DE">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 Germany</w:t>
      </w:r>
    </w:p>
    <w:p w14:paraId="374931BC" w14:textId="0E05BC83" w:rsidR="002232B7" w:rsidRDefault="002232B7" w:rsidP="003C44DE">
      <w:pPr>
        <w:widowControl w:val="0"/>
        <w:pBdr>
          <w:top w:val="nil"/>
          <w:left w:val="nil"/>
          <w:bottom w:val="nil"/>
          <w:right w:val="nil"/>
          <w:between w:val="nil"/>
        </w:pBdr>
        <w:spacing w:line="276" w:lineRule="auto"/>
        <w:jc w:val="both"/>
      </w:pPr>
      <w:r w:rsidRPr="00051139">
        <w:t>Yasset Perez-Riverol, EMBL-EBI</w:t>
      </w:r>
      <w:r>
        <w:t>, UK</w:t>
      </w:r>
    </w:p>
    <w:p w14:paraId="6E91E14B" w14:textId="77777777" w:rsidR="002232B7" w:rsidRDefault="002232B7" w:rsidP="003C44DE">
      <w:pPr>
        <w:widowControl w:val="0"/>
        <w:pBdr>
          <w:top w:val="nil"/>
          <w:left w:val="nil"/>
          <w:bottom w:val="nil"/>
          <w:right w:val="nil"/>
          <w:between w:val="nil"/>
        </w:pBdr>
        <w:spacing w:line="276" w:lineRule="auto"/>
        <w:jc w:val="both"/>
      </w:pPr>
    </w:p>
    <w:p w14:paraId="0000001C" w14:textId="55116749" w:rsidR="004D32AB" w:rsidRDefault="004D32AB" w:rsidP="003C44DE">
      <w:pPr>
        <w:jc w:val="both"/>
      </w:pPr>
    </w:p>
    <w:p w14:paraId="17B44C11" w14:textId="7AD6D4E8" w:rsidR="002232B7" w:rsidRDefault="002232B7" w:rsidP="003C44DE">
      <w:pPr>
        <w:jc w:val="both"/>
      </w:pPr>
    </w:p>
    <w:p w14:paraId="1EB2B2FB" w14:textId="488913D6" w:rsidR="002232B7" w:rsidRDefault="002232B7" w:rsidP="003C44DE">
      <w:pPr>
        <w:jc w:val="both"/>
      </w:pPr>
    </w:p>
    <w:p w14:paraId="4DCACB9D" w14:textId="77F21BD3" w:rsidR="002232B7" w:rsidRDefault="002232B7" w:rsidP="003C44DE">
      <w:pPr>
        <w:jc w:val="both"/>
      </w:pPr>
    </w:p>
    <w:p w14:paraId="1E226D08" w14:textId="77777777" w:rsidR="002232B7" w:rsidRPr="00051139" w:rsidRDefault="002232B7" w:rsidP="003C44DE">
      <w:pPr>
        <w:jc w:val="both"/>
      </w:pPr>
    </w:p>
    <w:p w14:paraId="0000001D" w14:textId="77777777" w:rsidR="004D32AB" w:rsidRPr="00051139" w:rsidRDefault="00CA1E15" w:rsidP="003C44DE">
      <w:pPr>
        <w:jc w:val="both"/>
        <w:rPr>
          <w:u w:val="single"/>
        </w:rPr>
      </w:pPr>
      <w:r w:rsidRPr="00051139">
        <w:rPr>
          <w:u w:val="single"/>
        </w:rPr>
        <w:lastRenderedPageBreak/>
        <w:t>Status of this document</w:t>
      </w:r>
    </w:p>
    <w:p w14:paraId="0000001E" w14:textId="77777777" w:rsidR="004D32AB" w:rsidRPr="00051139" w:rsidRDefault="004D32AB" w:rsidP="003C44DE">
      <w:pPr>
        <w:jc w:val="both"/>
      </w:pPr>
    </w:p>
    <w:p w14:paraId="0000001F" w14:textId="27965080" w:rsidR="004D32AB" w:rsidRPr="00051139" w:rsidRDefault="00CA1E15" w:rsidP="003C44DE">
      <w:pPr>
        <w:jc w:val="both"/>
      </w:pPr>
      <w:r>
        <w:t xml:space="preserve">This document provides information to the proteomics community about a proposed standard </w:t>
      </w:r>
      <w:r w:rsidR="0099260E">
        <w:t xml:space="preserve">for sample metadata annotations </w:t>
      </w:r>
      <w:r w:rsidR="5FDBB1DF">
        <w:t xml:space="preserve">(for instance, to be used </w:t>
      </w:r>
      <w:r w:rsidR="0099260E">
        <w:t>in public repositories</w:t>
      </w:r>
      <w:r w:rsidR="592123E4">
        <w:t>)</w:t>
      </w:r>
      <w:r>
        <w:t xml:space="preserve"> called </w:t>
      </w:r>
      <w:r w:rsidR="6C5FDA59">
        <w:t xml:space="preserve">Sample </w:t>
      </w:r>
      <w:r w:rsidR="00255937">
        <w:t xml:space="preserve">and </w:t>
      </w:r>
      <w:r w:rsidR="6C5FDA59">
        <w:t>Data Relation</w:t>
      </w:r>
      <w:r w:rsidR="37E63AAD">
        <w:t>ship</w:t>
      </w:r>
      <w:r w:rsidR="6C5FDA59">
        <w:t xml:space="preserve"> File (</w:t>
      </w:r>
      <w:r w:rsidR="499860B7">
        <w:t>SDRF), as part of</w:t>
      </w:r>
      <w:r w:rsidR="6C5FDA59">
        <w:t xml:space="preserve"> </w:t>
      </w:r>
      <w:r w:rsidR="004414AA">
        <w:t xml:space="preserve">the </w:t>
      </w:r>
      <w:r w:rsidR="00C61CE1">
        <w:t>MAGE</w:t>
      </w:r>
      <w:r w:rsidR="20DE414C">
        <w:t>-</w:t>
      </w:r>
      <w:r w:rsidR="00C61CE1">
        <w:t>TAB</w:t>
      </w:r>
      <w:r w:rsidR="39EA10E8">
        <w:t xml:space="preserve"> </w:t>
      </w:r>
      <w:r w:rsidR="005E73AD">
        <w:t>Proteomics</w:t>
      </w:r>
      <w:r w:rsidR="79EEED0E">
        <w:t xml:space="preserve"> </w:t>
      </w:r>
      <w:r w:rsidR="5C96149A">
        <w:t>f</w:t>
      </w:r>
      <w:r w:rsidR="79EEED0E">
        <w:t>ormat</w:t>
      </w:r>
      <w:r>
        <w:t>. Distribution is unlimited.</w:t>
      </w:r>
    </w:p>
    <w:p w14:paraId="00000020" w14:textId="77777777" w:rsidR="004D32AB" w:rsidRPr="00051139" w:rsidRDefault="004D32AB" w:rsidP="003C44DE">
      <w:pPr>
        <w:jc w:val="both"/>
      </w:pPr>
      <w:bookmarkStart w:id="0" w:name="_heading=h.gjdgxs" w:colFirst="0" w:colLast="0"/>
      <w:bookmarkEnd w:id="0"/>
    </w:p>
    <w:p w14:paraId="00000021" w14:textId="3885E094" w:rsidR="004D32AB" w:rsidRPr="00051139" w:rsidRDefault="00CA1E15" w:rsidP="003C44DE">
      <w:pPr>
        <w:jc w:val="both"/>
        <w:rPr>
          <w:u w:val="single"/>
        </w:rPr>
      </w:pPr>
      <w:r w:rsidRPr="00051139">
        <w:t>Versio</w:t>
      </w:r>
      <w:r w:rsidR="0014161A" w:rsidRPr="00051139">
        <w:t>n Draft</w:t>
      </w:r>
      <w:r w:rsidRPr="00051139">
        <w:t xml:space="preserve"> - this is a draft of version </w:t>
      </w:r>
      <w:r w:rsidR="0099260E">
        <w:t>1</w:t>
      </w:r>
      <w:r w:rsidRPr="00051139">
        <w:t>.0</w:t>
      </w:r>
    </w:p>
    <w:p w14:paraId="00000022" w14:textId="77777777" w:rsidR="004D32AB" w:rsidRPr="00051139" w:rsidRDefault="00CA1E15" w:rsidP="003C44DE">
      <w:pPr>
        <w:pStyle w:val="Heading1"/>
        <w:numPr>
          <w:ilvl w:val="0"/>
          <w:numId w:val="0"/>
        </w:numPr>
        <w:jc w:val="both"/>
        <w:rPr>
          <w:b w:val="0"/>
          <w:u w:val="single"/>
        </w:rPr>
      </w:pPr>
      <w:bookmarkStart w:id="1" w:name="_Toc53173084"/>
      <w:bookmarkStart w:id="2" w:name="_Toc69123148"/>
      <w:r w:rsidRPr="00051139">
        <w:rPr>
          <w:b w:val="0"/>
          <w:u w:val="single"/>
        </w:rPr>
        <w:t>Abstract</w:t>
      </w:r>
      <w:bookmarkEnd w:id="1"/>
      <w:bookmarkEnd w:id="2"/>
    </w:p>
    <w:p w14:paraId="00000023" w14:textId="77777777" w:rsidR="004D32AB" w:rsidRPr="00051139" w:rsidRDefault="004D32AB" w:rsidP="003C44DE">
      <w:pPr>
        <w:keepNext/>
        <w:pBdr>
          <w:top w:val="nil"/>
          <w:left w:val="nil"/>
          <w:bottom w:val="nil"/>
          <w:right w:val="nil"/>
          <w:between w:val="nil"/>
        </w:pBdr>
        <w:jc w:val="both"/>
        <w:rPr>
          <w:color w:val="000000"/>
        </w:rPr>
      </w:pPr>
    </w:p>
    <w:p w14:paraId="00000024" w14:textId="1A678131" w:rsidR="004D32AB" w:rsidRPr="00051139" w:rsidRDefault="00CA1E15" w:rsidP="003C44DE">
      <w:pPr>
        <w:jc w:val="both"/>
      </w:pPr>
      <w:r w:rsidRPr="00051139">
        <w:t>The Human Proteome Organisation (HUPO) Proteomics Standards Initiative (PSI) defines community standards for data representation in proteomics to facilitate data comparison, exchange</w:t>
      </w:r>
      <w:r w:rsidR="00081E35">
        <w:t>,</w:t>
      </w:r>
      <w:r w:rsidRPr="00051139">
        <w:t xml:space="preserve"> and verification. This document presents a specification for </w:t>
      </w:r>
      <w:r w:rsidR="0099260E">
        <w:t xml:space="preserve">a sample metadata annotation of proteomics experiments. </w:t>
      </w:r>
      <w:r w:rsidRPr="00051139">
        <w:t xml:space="preserve"> </w:t>
      </w:r>
    </w:p>
    <w:p w14:paraId="00000025" w14:textId="77777777" w:rsidR="004D32AB" w:rsidRPr="00051139" w:rsidRDefault="004D32AB" w:rsidP="003C44DE">
      <w:pPr>
        <w:jc w:val="both"/>
      </w:pPr>
    </w:p>
    <w:p w14:paraId="4CA86E1B" w14:textId="0F5ADB34" w:rsidR="004817BB" w:rsidRDefault="00CA1E15" w:rsidP="003C44DE">
      <w:pPr>
        <w:jc w:val="both"/>
      </w:pPr>
      <w:r w:rsidRPr="00051139">
        <w:t xml:space="preserve">Further detailed information, including any updates to this document, implementations, and examples is available at </w:t>
      </w:r>
      <w:hyperlink r:id="rId9">
        <w:r w:rsidR="2A29D636" w:rsidRPr="361E433D">
          <w:rPr>
            <w:rStyle w:val="Hyperlink"/>
          </w:rPr>
          <w:t>https://github.com/bigbio/proteomics-metadata-standard</w:t>
        </w:r>
      </w:hyperlink>
      <w:r w:rsidR="007F030D">
        <w:t>. The official PSI web page for the document is the following</w:t>
      </w:r>
      <w:r w:rsidR="004817BB">
        <w:t xml:space="preserve"> </w:t>
      </w:r>
      <w:hyperlink r:id="rId10">
        <w:r w:rsidR="004817BB" w:rsidRPr="221D1B92">
          <w:rPr>
            <w:rStyle w:val="Hyperlink"/>
          </w:rPr>
          <w:t>http://psidev.info</w:t>
        </w:r>
        <w:r w:rsidR="004817BB" w:rsidRPr="72100ABA">
          <w:rPr>
            <w:rStyle w:val="Hyperlink"/>
          </w:rPr>
          <w:t>/</w:t>
        </w:r>
      </w:hyperlink>
      <w:r w:rsidR="002232B7">
        <w:rPr>
          <w:rStyle w:val="Hyperlink"/>
        </w:rPr>
        <w:t>magetab</w:t>
      </w:r>
      <w:r w:rsidR="004817BB">
        <w:t xml:space="preserve">. </w:t>
      </w:r>
    </w:p>
    <w:p w14:paraId="0D2007F7" w14:textId="77777777" w:rsidR="004817BB" w:rsidRDefault="004817BB" w:rsidP="003C44DE">
      <w:pPr>
        <w:jc w:val="both"/>
      </w:pPr>
    </w:p>
    <w:p w14:paraId="08684AE6" w14:textId="77777777" w:rsidR="004817BB" w:rsidRDefault="004817BB" w:rsidP="003C44DE">
      <w:pPr>
        <w:jc w:val="both"/>
      </w:pPr>
    </w:p>
    <w:p w14:paraId="47BB18BD" w14:textId="77777777" w:rsidR="004817BB" w:rsidRDefault="004817BB" w:rsidP="003C44DE">
      <w:pPr>
        <w:jc w:val="both"/>
      </w:pPr>
    </w:p>
    <w:p w14:paraId="6D9FF22C" w14:textId="77777777" w:rsidR="004817BB" w:rsidRDefault="004817BB" w:rsidP="003C44DE">
      <w:pPr>
        <w:jc w:val="both"/>
      </w:pPr>
    </w:p>
    <w:p w14:paraId="0F82C2E1" w14:textId="77777777" w:rsidR="004817BB" w:rsidRDefault="004817BB" w:rsidP="003C44DE">
      <w:pPr>
        <w:jc w:val="both"/>
      </w:pPr>
    </w:p>
    <w:p w14:paraId="531FE781" w14:textId="77777777" w:rsidR="004817BB" w:rsidRDefault="004817BB" w:rsidP="003C44DE">
      <w:pPr>
        <w:jc w:val="both"/>
      </w:pPr>
    </w:p>
    <w:p w14:paraId="6B2F12ED" w14:textId="77777777" w:rsidR="004817BB" w:rsidRDefault="004817BB" w:rsidP="003C44DE">
      <w:pPr>
        <w:jc w:val="both"/>
      </w:pPr>
    </w:p>
    <w:p w14:paraId="02ACB309" w14:textId="77777777" w:rsidR="004817BB" w:rsidRDefault="004817BB" w:rsidP="003C44DE">
      <w:pPr>
        <w:jc w:val="both"/>
      </w:pPr>
    </w:p>
    <w:p w14:paraId="2B8EFAC7" w14:textId="77777777" w:rsidR="004817BB" w:rsidRDefault="004817BB" w:rsidP="003C44DE">
      <w:pPr>
        <w:jc w:val="both"/>
      </w:pPr>
    </w:p>
    <w:p w14:paraId="1608BA5F" w14:textId="77777777" w:rsidR="004817BB" w:rsidRDefault="004817BB" w:rsidP="003C44DE">
      <w:pPr>
        <w:jc w:val="both"/>
      </w:pPr>
    </w:p>
    <w:p w14:paraId="7AFA320A" w14:textId="77777777" w:rsidR="004817BB" w:rsidRDefault="004817BB" w:rsidP="003C44DE">
      <w:pPr>
        <w:jc w:val="both"/>
      </w:pPr>
    </w:p>
    <w:p w14:paraId="2983CA0B" w14:textId="77777777" w:rsidR="004817BB" w:rsidRDefault="004817BB" w:rsidP="003C44DE">
      <w:pPr>
        <w:jc w:val="both"/>
      </w:pPr>
    </w:p>
    <w:p w14:paraId="2DCD441C" w14:textId="77777777" w:rsidR="004817BB" w:rsidRDefault="004817BB" w:rsidP="003C44DE">
      <w:pPr>
        <w:jc w:val="both"/>
      </w:pPr>
    </w:p>
    <w:p w14:paraId="334E5CD1" w14:textId="77777777" w:rsidR="004817BB" w:rsidRDefault="004817BB" w:rsidP="003C44DE">
      <w:pPr>
        <w:jc w:val="both"/>
      </w:pPr>
    </w:p>
    <w:p w14:paraId="4EDC0DF2" w14:textId="77777777" w:rsidR="004817BB" w:rsidRDefault="004817BB" w:rsidP="003C44DE">
      <w:pPr>
        <w:jc w:val="both"/>
      </w:pPr>
    </w:p>
    <w:p w14:paraId="57FF4F2F" w14:textId="77777777" w:rsidR="004817BB" w:rsidRDefault="004817BB" w:rsidP="003C44DE">
      <w:pPr>
        <w:jc w:val="both"/>
      </w:pPr>
    </w:p>
    <w:p w14:paraId="6B9F36F4" w14:textId="77777777" w:rsidR="004817BB" w:rsidRDefault="004817BB" w:rsidP="003C44DE">
      <w:pPr>
        <w:jc w:val="both"/>
      </w:pPr>
    </w:p>
    <w:p w14:paraId="29040D88" w14:textId="77777777" w:rsidR="004817BB" w:rsidRDefault="004817BB" w:rsidP="003C44DE">
      <w:pPr>
        <w:jc w:val="both"/>
      </w:pPr>
    </w:p>
    <w:p w14:paraId="48B21211" w14:textId="77777777" w:rsidR="004817BB" w:rsidRDefault="004817BB" w:rsidP="003C44DE">
      <w:pPr>
        <w:jc w:val="both"/>
      </w:pPr>
    </w:p>
    <w:p w14:paraId="350B56C9" w14:textId="77777777" w:rsidR="004817BB" w:rsidRDefault="004817BB" w:rsidP="003C44DE">
      <w:pPr>
        <w:jc w:val="both"/>
      </w:pPr>
    </w:p>
    <w:p w14:paraId="07DEF488" w14:textId="77777777" w:rsidR="004817BB" w:rsidRDefault="004817BB" w:rsidP="003C44DE">
      <w:pPr>
        <w:jc w:val="both"/>
      </w:pPr>
    </w:p>
    <w:p w14:paraId="31CFD99F" w14:textId="77777777" w:rsidR="004817BB" w:rsidRDefault="004817BB" w:rsidP="003C44DE">
      <w:pPr>
        <w:jc w:val="both"/>
      </w:pPr>
    </w:p>
    <w:p w14:paraId="5E772C08" w14:textId="77777777" w:rsidR="004817BB" w:rsidRDefault="004817BB" w:rsidP="003C44DE">
      <w:pPr>
        <w:jc w:val="both"/>
      </w:pPr>
    </w:p>
    <w:p w14:paraId="01D40526" w14:textId="77777777" w:rsidR="004817BB" w:rsidRDefault="004817BB" w:rsidP="003C44DE">
      <w:pPr>
        <w:jc w:val="both"/>
      </w:pPr>
    </w:p>
    <w:p w14:paraId="5ABCDE8F" w14:textId="77777777" w:rsidR="004817BB" w:rsidRDefault="004817BB" w:rsidP="003C44DE">
      <w:pPr>
        <w:jc w:val="both"/>
      </w:pPr>
    </w:p>
    <w:p w14:paraId="5DE609B7" w14:textId="77777777" w:rsidR="004817BB" w:rsidRDefault="004817BB" w:rsidP="003C44DE">
      <w:pPr>
        <w:jc w:val="both"/>
      </w:pPr>
    </w:p>
    <w:p w14:paraId="00000028" w14:textId="68271790" w:rsidR="004D32AB" w:rsidRPr="00E658E8" w:rsidRDefault="004D32AB" w:rsidP="003C44DE">
      <w:pPr>
        <w:jc w:val="both"/>
      </w:pPr>
    </w:p>
    <w:p w14:paraId="00000029" w14:textId="54D96D46" w:rsidR="004D32AB" w:rsidRPr="00051139" w:rsidRDefault="00CA1E15" w:rsidP="003C44DE">
      <w:pPr>
        <w:jc w:val="both"/>
        <w:rPr>
          <w:u w:val="single"/>
        </w:rPr>
      </w:pPr>
      <w:r w:rsidRPr="00051139">
        <w:rPr>
          <w:u w:val="single"/>
        </w:rPr>
        <w:t>Contents</w:t>
      </w:r>
    </w:p>
    <w:p w14:paraId="00000047" w14:textId="338F7F62" w:rsidR="004D32AB" w:rsidRDefault="004D32AB" w:rsidP="00C27882">
      <w:pPr>
        <w:pStyle w:val="TOC1"/>
      </w:pPr>
    </w:p>
    <w:p w14:paraId="231692D1" w14:textId="340B28F4" w:rsidR="00C27882" w:rsidRDefault="00C27882" w:rsidP="00C27882"/>
    <w:p w14:paraId="0381DB03" w14:textId="48F5D294" w:rsidR="00E21BDE" w:rsidRDefault="00C27882">
      <w:pPr>
        <w:pStyle w:val="TOC1"/>
        <w:rPr>
          <w:rFonts w:asciiTheme="minorHAnsi" w:eastAsiaTheme="minorEastAsia" w:hAnsiTheme="minorHAnsi" w:cstheme="minorBidi"/>
          <w:noProof/>
        </w:rPr>
      </w:pPr>
      <w:r>
        <w:fldChar w:fldCharType="begin"/>
      </w:r>
      <w:r>
        <w:instrText xml:space="preserve"> TOC \o "1-4" \h \z \u </w:instrText>
      </w:r>
      <w:r>
        <w:fldChar w:fldCharType="separate"/>
      </w:r>
      <w:hyperlink w:anchor="_Toc69123148" w:history="1">
        <w:r w:rsidR="00E21BDE" w:rsidRPr="004061D6">
          <w:rPr>
            <w:rStyle w:val="Hyperlink"/>
            <w:noProof/>
          </w:rPr>
          <w:t>Abstract</w:t>
        </w:r>
        <w:r w:rsidR="00E21BDE">
          <w:rPr>
            <w:noProof/>
            <w:webHidden/>
          </w:rPr>
          <w:tab/>
        </w:r>
        <w:r w:rsidR="00E21BDE">
          <w:rPr>
            <w:noProof/>
            <w:webHidden/>
          </w:rPr>
          <w:fldChar w:fldCharType="begin"/>
        </w:r>
        <w:r w:rsidR="00E21BDE">
          <w:rPr>
            <w:noProof/>
            <w:webHidden/>
          </w:rPr>
          <w:instrText xml:space="preserve"> PAGEREF _Toc69123148 \h </w:instrText>
        </w:r>
        <w:r w:rsidR="00E21BDE">
          <w:rPr>
            <w:noProof/>
            <w:webHidden/>
          </w:rPr>
        </w:r>
        <w:r w:rsidR="00E21BDE">
          <w:rPr>
            <w:noProof/>
            <w:webHidden/>
          </w:rPr>
          <w:fldChar w:fldCharType="separate"/>
        </w:r>
        <w:r w:rsidR="00E21BDE">
          <w:rPr>
            <w:noProof/>
            <w:webHidden/>
          </w:rPr>
          <w:t>2</w:t>
        </w:r>
        <w:r w:rsidR="00E21BDE">
          <w:rPr>
            <w:noProof/>
            <w:webHidden/>
          </w:rPr>
          <w:fldChar w:fldCharType="end"/>
        </w:r>
      </w:hyperlink>
    </w:p>
    <w:p w14:paraId="27BBA562" w14:textId="26AD676A" w:rsidR="00E21BDE" w:rsidRDefault="00E21BDE">
      <w:pPr>
        <w:pStyle w:val="TOC1"/>
        <w:rPr>
          <w:rFonts w:asciiTheme="minorHAnsi" w:eastAsiaTheme="minorEastAsia" w:hAnsiTheme="minorHAnsi" w:cstheme="minorBidi"/>
          <w:noProof/>
        </w:rPr>
      </w:pPr>
      <w:hyperlink w:anchor="_Toc69123149" w:history="1">
        <w:r w:rsidRPr="004061D6">
          <w:rPr>
            <w:rStyle w:val="Hyperlink"/>
            <w:bCs/>
            <w:noProof/>
          </w:rPr>
          <w:t>1.</w:t>
        </w:r>
        <w:r>
          <w:rPr>
            <w:rFonts w:asciiTheme="minorHAnsi" w:eastAsiaTheme="minorEastAsia" w:hAnsiTheme="minorHAnsi" w:cstheme="minorBidi"/>
            <w:noProof/>
          </w:rPr>
          <w:tab/>
        </w:r>
        <w:r w:rsidRPr="004061D6">
          <w:rPr>
            <w:rStyle w:val="Hyperlink"/>
            <w:noProof/>
          </w:rPr>
          <w:t>Introduction</w:t>
        </w:r>
        <w:r>
          <w:rPr>
            <w:noProof/>
            <w:webHidden/>
          </w:rPr>
          <w:tab/>
        </w:r>
        <w:r>
          <w:rPr>
            <w:noProof/>
            <w:webHidden/>
          </w:rPr>
          <w:fldChar w:fldCharType="begin"/>
        </w:r>
        <w:r>
          <w:rPr>
            <w:noProof/>
            <w:webHidden/>
          </w:rPr>
          <w:instrText xml:space="preserve"> PAGEREF _Toc69123149 \h </w:instrText>
        </w:r>
        <w:r>
          <w:rPr>
            <w:noProof/>
            <w:webHidden/>
          </w:rPr>
        </w:r>
        <w:r>
          <w:rPr>
            <w:noProof/>
            <w:webHidden/>
          </w:rPr>
          <w:fldChar w:fldCharType="separate"/>
        </w:r>
        <w:r>
          <w:rPr>
            <w:noProof/>
            <w:webHidden/>
          </w:rPr>
          <w:t>4</w:t>
        </w:r>
        <w:r>
          <w:rPr>
            <w:noProof/>
            <w:webHidden/>
          </w:rPr>
          <w:fldChar w:fldCharType="end"/>
        </w:r>
      </w:hyperlink>
    </w:p>
    <w:p w14:paraId="64C46948" w14:textId="6ABB0BD2" w:rsidR="00E21BDE" w:rsidRDefault="00E21BDE">
      <w:pPr>
        <w:pStyle w:val="TOC2"/>
        <w:tabs>
          <w:tab w:val="right" w:pos="8630"/>
        </w:tabs>
        <w:rPr>
          <w:rFonts w:asciiTheme="minorHAnsi" w:eastAsiaTheme="minorEastAsia" w:hAnsiTheme="minorHAnsi" w:cstheme="minorBidi"/>
          <w:noProof/>
        </w:rPr>
      </w:pPr>
      <w:hyperlink w:anchor="_Toc69123150" w:history="1">
        <w:r w:rsidRPr="004061D6">
          <w:rPr>
            <w:rStyle w:val="Hyperlink"/>
            <w:b/>
            <w:bCs/>
            <w:noProof/>
          </w:rPr>
          <w:t>1.1 Description of the need</w:t>
        </w:r>
        <w:r>
          <w:rPr>
            <w:noProof/>
            <w:webHidden/>
          </w:rPr>
          <w:tab/>
        </w:r>
        <w:r>
          <w:rPr>
            <w:noProof/>
            <w:webHidden/>
          </w:rPr>
          <w:fldChar w:fldCharType="begin"/>
        </w:r>
        <w:r>
          <w:rPr>
            <w:noProof/>
            <w:webHidden/>
          </w:rPr>
          <w:instrText xml:space="preserve"> PAGEREF _Toc69123150 \h </w:instrText>
        </w:r>
        <w:r>
          <w:rPr>
            <w:noProof/>
            <w:webHidden/>
          </w:rPr>
        </w:r>
        <w:r>
          <w:rPr>
            <w:noProof/>
            <w:webHidden/>
          </w:rPr>
          <w:fldChar w:fldCharType="separate"/>
        </w:r>
        <w:r>
          <w:rPr>
            <w:noProof/>
            <w:webHidden/>
          </w:rPr>
          <w:t>4</w:t>
        </w:r>
        <w:r>
          <w:rPr>
            <w:noProof/>
            <w:webHidden/>
          </w:rPr>
          <w:fldChar w:fldCharType="end"/>
        </w:r>
      </w:hyperlink>
    </w:p>
    <w:p w14:paraId="5E07D056" w14:textId="75E6958E" w:rsidR="00E21BDE" w:rsidRDefault="00E21BDE">
      <w:pPr>
        <w:pStyle w:val="TOC2"/>
        <w:tabs>
          <w:tab w:val="right" w:pos="8630"/>
        </w:tabs>
        <w:rPr>
          <w:rFonts w:asciiTheme="minorHAnsi" w:eastAsiaTheme="minorEastAsia" w:hAnsiTheme="minorHAnsi" w:cstheme="minorBidi"/>
          <w:noProof/>
        </w:rPr>
      </w:pPr>
      <w:hyperlink w:anchor="_Toc69123151" w:history="1">
        <w:r w:rsidRPr="004061D6">
          <w:rPr>
            <w:rStyle w:val="Hyperlink"/>
            <w:b/>
            <w:bCs/>
            <w:noProof/>
          </w:rPr>
          <w:t>1.2 Use cases and requirements of SDRF-Proteomics</w:t>
        </w:r>
        <w:r>
          <w:rPr>
            <w:noProof/>
            <w:webHidden/>
          </w:rPr>
          <w:tab/>
        </w:r>
        <w:r>
          <w:rPr>
            <w:noProof/>
            <w:webHidden/>
          </w:rPr>
          <w:fldChar w:fldCharType="begin"/>
        </w:r>
        <w:r>
          <w:rPr>
            <w:noProof/>
            <w:webHidden/>
          </w:rPr>
          <w:instrText xml:space="preserve"> PAGEREF _Toc69123151 \h </w:instrText>
        </w:r>
        <w:r>
          <w:rPr>
            <w:noProof/>
            <w:webHidden/>
          </w:rPr>
        </w:r>
        <w:r>
          <w:rPr>
            <w:noProof/>
            <w:webHidden/>
          </w:rPr>
          <w:fldChar w:fldCharType="separate"/>
        </w:r>
        <w:r>
          <w:rPr>
            <w:noProof/>
            <w:webHidden/>
          </w:rPr>
          <w:t>6</w:t>
        </w:r>
        <w:r>
          <w:rPr>
            <w:noProof/>
            <w:webHidden/>
          </w:rPr>
          <w:fldChar w:fldCharType="end"/>
        </w:r>
      </w:hyperlink>
    </w:p>
    <w:p w14:paraId="6CD063A2" w14:textId="2F74F256" w:rsidR="00E21BDE" w:rsidRDefault="00E21BDE">
      <w:pPr>
        <w:pStyle w:val="TOC1"/>
        <w:rPr>
          <w:rFonts w:asciiTheme="minorHAnsi" w:eastAsiaTheme="minorEastAsia" w:hAnsiTheme="minorHAnsi" w:cstheme="minorBidi"/>
          <w:noProof/>
        </w:rPr>
      </w:pPr>
      <w:hyperlink w:anchor="_Toc69123152" w:history="1">
        <w:r w:rsidRPr="004061D6">
          <w:rPr>
            <w:rStyle w:val="Hyperlink"/>
            <w:bCs/>
            <w:noProof/>
          </w:rPr>
          <w:t>2.</w:t>
        </w:r>
        <w:r>
          <w:rPr>
            <w:rFonts w:asciiTheme="minorHAnsi" w:eastAsiaTheme="minorEastAsia" w:hAnsiTheme="minorHAnsi" w:cstheme="minorBidi"/>
            <w:noProof/>
          </w:rPr>
          <w:tab/>
        </w:r>
        <w:r w:rsidRPr="004061D6">
          <w:rPr>
            <w:rStyle w:val="Hyperlink"/>
            <w:noProof/>
          </w:rPr>
          <w:t>Notational Conventions</w:t>
        </w:r>
        <w:r>
          <w:rPr>
            <w:noProof/>
            <w:webHidden/>
          </w:rPr>
          <w:tab/>
        </w:r>
        <w:r>
          <w:rPr>
            <w:noProof/>
            <w:webHidden/>
          </w:rPr>
          <w:fldChar w:fldCharType="begin"/>
        </w:r>
        <w:r>
          <w:rPr>
            <w:noProof/>
            <w:webHidden/>
          </w:rPr>
          <w:instrText xml:space="preserve"> PAGEREF _Toc69123152 \h </w:instrText>
        </w:r>
        <w:r>
          <w:rPr>
            <w:noProof/>
            <w:webHidden/>
          </w:rPr>
        </w:r>
        <w:r>
          <w:rPr>
            <w:noProof/>
            <w:webHidden/>
          </w:rPr>
          <w:fldChar w:fldCharType="separate"/>
        </w:r>
        <w:r>
          <w:rPr>
            <w:noProof/>
            <w:webHidden/>
          </w:rPr>
          <w:t>7</w:t>
        </w:r>
        <w:r>
          <w:rPr>
            <w:noProof/>
            <w:webHidden/>
          </w:rPr>
          <w:fldChar w:fldCharType="end"/>
        </w:r>
      </w:hyperlink>
    </w:p>
    <w:p w14:paraId="118B2960" w14:textId="3B584D01" w:rsidR="00E21BDE" w:rsidRDefault="00E21BDE">
      <w:pPr>
        <w:pStyle w:val="TOC1"/>
        <w:rPr>
          <w:rFonts w:asciiTheme="minorHAnsi" w:eastAsiaTheme="minorEastAsia" w:hAnsiTheme="minorHAnsi" w:cstheme="minorBidi"/>
          <w:noProof/>
        </w:rPr>
      </w:pPr>
      <w:hyperlink w:anchor="_Toc69123153" w:history="1">
        <w:r w:rsidRPr="004061D6">
          <w:rPr>
            <w:rStyle w:val="Hyperlink"/>
            <w:bCs/>
            <w:noProof/>
          </w:rPr>
          <w:t>3.</w:t>
        </w:r>
        <w:r>
          <w:rPr>
            <w:rFonts w:asciiTheme="minorHAnsi" w:eastAsiaTheme="minorEastAsia" w:hAnsiTheme="minorHAnsi" w:cstheme="minorBidi"/>
            <w:noProof/>
          </w:rPr>
          <w:tab/>
        </w:r>
        <w:r w:rsidRPr="004061D6">
          <w:rPr>
            <w:rStyle w:val="Hyperlink"/>
            <w:noProof/>
          </w:rPr>
          <w:t>Documentation</w:t>
        </w:r>
        <w:r>
          <w:rPr>
            <w:noProof/>
            <w:webHidden/>
          </w:rPr>
          <w:tab/>
        </w:r>
        <w:r>
          <w:rPr>
            <w:noProof/>
            <w:webHidden/>
          </w:rPr>
          <w:fldChar w:fldCharType="begin"/>
        </w:r>
        <w:r>
          <w:rPr>
            <w:noProof/>
            <w:webHidden/>
          </w:rPr>
          <w:instrText xml:space="preserve"> PAGEREF _Toc69123153 \h </w:instrText>
        </w:r>
        <w:r>
          <w:rPr>
            <w:noProof/>
            <w:webHidden/>
          </w:rPr>
        </w:r>
        <w:r>
          <w:rPr>
            <w:noProof/>
            <w:webHidden/>
          </w:rPr>
          <w:fldChar w:fldCharType="separate"/>
        </w:r>
        <w:r>
          <w:rPr>
            <w:noProof/>
            <w:webHidden/>
          </w:rPr>
          <w:t>7</w:t>
        </w:r>
        <w:r>
          <w:rPr>
            <w:noProof/>
            <w:webHidden/>
          </w:rPr>
          <w:fldChar w:fldCharType="end"/>
        </w:r>
      </w:hyperlink>
    </w:p>
    <w:p w14:paraId="22BF1487" w14:textId="0A30D6C9" w:rsidR="00E21BDE" w:rsidRDefault="00E21BDE">
      <w:pPr>
        <w:pStyle w:val="TOC1"/>
        <w:rPr>
          <w:rFonts w:asciiTheme="minorHAnsi" w:eastAsiaTheme="minorEastAsia" w:hAnsiTheme="minorHAnsi" w:cstheme="minorBidi"/>
          <w:noProof/>
        </w:rPr>
      </w:pPr>
      <w:hyperlink w:anchor="_Toc69123154" w:history="1">
        <w:r w:rsidRPr="004061D6">
          <w:rPr>
            <w:rStyle w:val="Hyperlink"/>
            <w:bCs/>
            <w:noProof/>
          </w:rPr>
          <w:t>4.</w:t>
        </w:r>
        <w:r>
          <w:rPr>
            <w:rFonts w:asciiTheme="minorHAnsi" w:eastAsiaTheme="minorEastAsia" w:hAnsiTheme="minorHAnsi" w:cstheme="minorBidi"/>
            <w:noProof/>
          </w:rPr>
          <w:tab/>
        </w:r>
        <w:r w:rsidRPr="004061D6">
          <w:rPr>
            <w:rStyle w:val="Hyperlink"/>
            <w:noProof/>
          </w:rPr>
          <w:t>Relationship to other specifications</w:t>
        </w:r>
        <w:r>
          <w:rPr>
            <w:noProof/>
            <w:webHidden/>
          </w:rPr>
          <w:tab/>
        </w:r>
        <w:r>
          <w:rPr>
            <w:noProof/>
            <w:webHidden/>
          </w:rPr>
          <w:fldChar w:fldCharType="begin"/>
        </w:r>
        <w:r>
          <w:rPr>
            <w:noProof/>
            <w:webHidden/>
          </w:rPr>
          <w:instrText xml:space="preserve"> PAGEREF _Toc69123154 \h </w:instrText>
        </w:r>
        <w:r>
          <w:rPr>
            <w:noProof/>
            <w:webHidden/>
          </w:rPr>
        </w:r>
        <w:r>
          <w:rPr>
            <w:noProof/>
            <w:webHidden/>
          </w:rPr>
          <w:fldChar w:fldCharType="separate"/>
        </w:r>
        <w:r>
          <w:rPr>
            <w:noProof/>
            <w:webHidden/>
          </w:rPr>
          <w:t>8</w:t>
        </w:r>
        <w:r>
          <w:rPr>
            <w:noProof/>
            <w:webHidden/>
          </w:rPr>
          <w:fldChar w:fldCharType="end"/>
        </w:r>
      </w:hyperlink>
    </w:p>
    <w:p w14:paraId="178351EB" w14:textId="15451698" w:rsidR="00E21BDE" w:rsidRDefault="00E21BDE">
      <w:pPr>
        <w:pStyle w:val="TOC1"/>
        <w:rPr>
          <w:rFonts w:asciiTheme="minorHAnsi" w:eastAsiaTheme="minorEastAsia" w:hAnsiTheme="minorHAnsi" w:cstheme="minorBidi"/>
          <w:noProof/>
        </w:rPr>
      </w:pPr>
      <w:hyperlink w:anchor="_Toc69123155" w:history="1">
        <w:r w:rsidRPr="004061D6">
          <w:rPr>
            <w:rStyle w:val="Hyperlink"/>
            <w:bCs/>
            <w:noProof/>
          </w:rPr>
          <w:t>5.</w:t>
        </w:r>
        <w:r>
          <w:rPr>
            <w:rFonts w:asciiTheme="minorHAnsi" w:eastAsiaTheme="minorEastAsia" w:hAnsiTheme="minorHAnsi" w:cstheme="minorBidi"/>
            <w:noProof/>
          </w:rPr>
          <w:tab/>
        </w:r>
        <w:r w:rsidRPr="004061D6">
          <w:rPr>
            <w:rStyle w:val="Hyperlink"/>
            <w:noProof/>
          </w:rPr>
          <w:t>Ontologies</w:t>
        </w:r>
        <w:r>
          <w:rPr>
            <w:noProof/>
            <w:webHidden/>
          </w:rPr>
          <w:tab/>
        </w:r>
        <w:r>
          <w:rPr>
            <w:noProof/>
            <w:webHidden/>
          </w:rPr>
          <w:fldChar w:fldCharType="begin"/>
        </w:r>
        <w:r>
          <w:rPr>
            <w:noProof/>
            <w:webHidden/>
          </w:rPr>
          <w:instrText xml:space="preserve"> PAGEREF _Toc69123155 \h </w:instrText>
        </w:r>
        <w:r>
          <w:rPr>
            <w:noProof/>
            <w:webHidden/>
          </w:rPr>
        </w:r>
        <w:r>
          <w:rPr>
            <w:noProof/>
            <w:webHidden/>
          </w:rPr>
          <w:fldChar w:fldCharType="separate"/>
        </w:r>
        <w:r>
          <w:rPr>
            <w:noProof/>
            <w:webHidden/>
          </w:rPr>
          <w:t>8</w:t>
        </w:r>
        <w:r>
          <w:rPr>
            <w:noProof/>
            <w:webHidden/>
          </w:rPr>
          <w:fldChar w:fldCharType="end"/>
        </w:r>
      </w:hyperlink>
    </w:p>
    <w:p w14:paraId="23EA53CE" w14:textId="45272D79" w:rsidR="00E21BDE" w:rsidRDefault="00E21BDE">
      <w:pPr>
        <w:pStyle w:val="TOC1"/>
        <w:rPr>
          <w:rFonts w:asciiTheme="minorHAnsi" w:eastAsiaTheme="minorEastAsia" w:hAnsiTheme="minorHAnsi" w:cstheme="minorBidi"/>
          <w:noProof/>
        </w:rPr>
      </w:pPr>
      <w:hyperlink w:anchor="_Toc69123156" w:history="1">
        <w:r w:rsidRPr="004061D6">
          <w:rPr>
            <w:rStyle w:val="Hyperlink"/>
            <w:bCs/>
            <w:noProof/>
          </w:rPr>
          <w:t>6.</w:t>
        </w:r>
        <w:r>
          <w:rPr>
            <w:rFonts w:asciiTheme="minorHAnsi" w:eastAsiaTheme="minorEastAsia" w:hAnsiTheme="minorHAnsi" w:cstheme="minorBidi"/>
            <w:noProof/>
          </w:rPr>
          <w:tab/>
        </w:r>
        <w:r w:rsidRPr="004061D6">
          <w:rPr>
            <w:rStyle w:val="Hyperlink"/>
            <w:noProof/>
          </w:rPr>
          <w:t>SDRF-Proteomics file format</w:t>
        </w:r>
        <w:r>
          <w:rPr>
            <w:noProof/>
            <w:webHidden/>
          </w:rPr>
          <w:tab/>
        </w:r>
        <w:r>
          <w:rPr>
            <w:noProof/>
            <w:webHidden/>
          </w:rPr>
          <w:fldChar w:fldCharType="begin"/>
        </w:r>
        <w:r>
          <w:rPr>
            <w:noProof/>
            <w:webHidden/>
          </w:rPr>
          <w:instrText xml:space="preserve"> PAGEREF _Toc69123156 \h </w:instrText>
        </w:r>
        <w:r>
          <w:rPr>
            <w:noProof/>
            <w:webHidden/>
          </w:rPr>
        </w:r>
        <w:r>
          <w:rPr>
            <w:noProof/>
            <w:webHidden/>
          </w:rPr>
          <w:fldChar w:fldCharType="separate"/>
        </w:r>
        <w:r>
          <w:rPr>
            <w:noProof/>
            <w:webHidden/>
          </w:rPr>
          <w:t>9</w:t>
        </w:r>
        <w:r>
          <w:rPr>
            <w:noProof/>
            <w:webHidden/>
          </w:rPr>
          <w:fldChar w:fldCharType="end"/>
        </w:r>
      </w:hyperlink>
    </w:p>
    <w:p w14:paraId="6F9DB87C" w14:textId="38062854" w:rsidR="00E21BDE" w:rsidRDefault="00E21BDE">
      <w:pPr>
        <w:pStyle w:val="TOC2"/>
        <w:tabs>
          <w:tab w:val="right" w:pos="8630"/>
        </w:tabs>
        <w:rPr>
          <w:rFonts w:asciiTheme="minorHAnsi" w:eastAsiaTheme="minorEastAsia" w:hAnsiTheme="minorHAnsi" w:cstheme="minorBidi"/>
          <w:noProof/>
        </w:rPr>
      </w:pPr>
      <w:hyperlink w:anchor="_Toc69123157" w:history="1">
        <w:r w:rsidRPr="004061D6">
          <w:rPr>
            <w:rStyle w:val="Hyperlink"/>
            <w:b/>
            <w:bCs/>
            <w:noProof/>
          </w:rPr>
          <w:t>6.1 Format rules</w:t>
        </w:r>
        <w:r>
          <w:rPr>
            <w:noProof/>
            <w:webHidden/>
          </w:rPr>
          <w:tab/>
        </w:r>
        <w:r>
          <w:rPr>
            <w:noProof/>
            <w:webHidden/>
          </w:rPr>
          <w:fldChar w:fldCharType="begin"/>
        </w:r>
        <w:r>
          <w:rPr>
            <w:noProof/>
            <w:webHidden/>
          </w:rPr>
          <w:instrText xml:space="preserve"> PAGEREF _Toc69123157 \h </w:instrText>
        </w:r>
        <w:r>
          <w:rPr>
            <w:noProof/>
            <w:webHidden/>
          </w:rPr>
        </w:r>
        <w:r>
          <w:rPr>
            <w:noProof/>
            <w:webHidden/>
          </w:rPr>
          <w:fldChar w:fldCharType="separate"/>
        </w:r>
        <w:r>
          <w:rPr>
            <w:noProof/>
            <w:webHidden/>
          </w:rPr>
          <w:t>9</w:t>
        </w:r>
        <w:r>
          <w:rPr>
            <w:noProof/>
            <w:webHidden/>
          </w:rPr>
          <w:fldChar w:fldCharType="end"/>
        </w:r>
      </w:hyperlink>
    </w:p>
    <w:p w14:paraId="10BB6529" w14:textId="3BED5C7C" w:rsidR="00E21BDE" w:rsidRDefault="00E21BDE">
      <w:pPr>
        <w:pStyle w:val="TOC2"/>
        <w:tabs>
          <w:tab w:val="right" w:pos="8630"/>
        </w:tabs>
        <w:rPr>
          <w:rFonts w:asciiTheme="minorHAnsi" w:eastAsiaTheme="minorEastAsia" w:hAnsiTheme="minorHAnsi" w:cstheme="minorBidi"/>
          <w:noProof/>
        </w:rPr>
      </w:pPr>
      <w:hyperlink w:anchor="_Toc69123158" w:history="1">
        <w:r w:rsidRPr="004061D6">
          <w:rPr>
            <w:rStyle w:val="Hyperlink"/>
            <w:b/>
            <w:bCs/>
            <w:noProof/>
          </w:rPr>
          <w:t xml:space="preserve">6.2 SDRF Proteomics data model concepts  </w:t>
        </w:r>
        <w:r>
          <w:rPr>
            <w:noProof/>
            <w:webHidden/>
          </w:rPr>
          <w:tab/>
        </w:r>
        <w:r>
          <w:rPr>
            <w:noProof/>
            <w:webHidden/>
          </w:rPr>
          <w:fldChar w:fldCharType="begin"/>
        </w:r>
        <w:r>
          <w:rPr>
            <w:noProof/>
            <w:webHidden/>
          </w:rPr>
          <w:instrText xml:space="preserve"> PAGEREF _Toc69123158 \h </w:instrText>
        </w:r>
        <w:r>
          <w:rPr>
            <w:noProof/>
            <w:webHidden/>
          </w:rPr>
        </w:r>
        <w:r>
          <w:rPr>
            <w:noProof/>
            <w:webHidden/>
          </w:rPr>
          <w:fldChar w:fldCharType="separate"/>
        </w:r>
        <w:r>
          <w:rPr>
            <w:noProof/>
            <w:webHidden/>
          </w:rPr>
          <w:t>10</w:t>
        </w:r>
        <w:r>
          <w:rPr>
            <w:noProof/>
            <w:webHidden/>
          </w:rPr>
          <w:fldChar w:fldCharType="end"/>
        </w:r>
      </w:hyperlink>
    </w:p>
    <w:p w14:paraId="00248FF8" w14:textId="6687E81B" w:rsidR="00E21BDE" w:rsidRDefault="00E21BDE">
      <w:pPr>
        <w:pStyle w:val="TOC2"/>
        <w:tabs>
          <w:tab w:val="right" w:pos="8630"/>
        </w:tabs>
        <w:rPr>
          <w:rFonts w:asciiTheme="minorHAnsi" w:eastAsiaTheme="minorEastAsia" w:hAnsiTheme="minorHAnsi" w:cstheme="minorBidi"/>
          <w:noProof/>
        </w:rPr>
      </w:pPr>
      <w:hyperlink w:anchor="_Toc69123159" w:history="1">
        <w:r w:rsidRPr="004061D6">
          <w:rPr>
            <w:rStyle w:val="Hyperlink"/>
            <w:b/>
            <w:bCs/>
            <w:noProof/>
          </w:rPr>
          <w:t xml:space="preserve">6.3 SDRF values </w:t>
        </w:r>
        <w:r>
          <w:rPr>
            <w:noProof/>
            <w:webHidden/>
          </w:rPr>
          <w:tab/>
        </w:r>
        <w:r>
          <w:rPr>
            <w:noProof/>
            <w:webHidden/>
          </w:rPr>
          <w:fldChar w:fldCharType="begin"/>
        </w:r>
        <w:r>
          <w:rPr>
            <w:noProof/>
            <w:webHidden/>
          </w:rPr>
          <w:instrText xml:space="preserve"> PAGEREF _Toc69123159 \h </w:instrText>
        </w:r>
        <w:r>
          <w:rPr>
            <w:noProof/>
            <w:webHidden/>
          </w:rPr>
        </w:r>
        <w:r>
          <w:rPr>
            <w:noProof/>
            <w:webHidden/>
          </w:rPr>
          <w:fldChar w:fldCharType="separate"/>
        </w:r>
        <w:r>
          <w:rPr>
            <w:noProof/>
            <w:webHidden/>
          </w:rPr>
          <w:t>10</w:t>
        </w:r>
        <w:r>
          <w:rPr>
            <w:noProof/>
            <w:webHidden/>
          </w:rPr>
          <w:fldChar w:fldCharType="end"/>
        </w:r>
      </w:hyperlink>
    </w:p>
    <w:p w14:paraId="15B3C7CE" w14:textId="3BE46B69" w:rsidR="00E21BDE" w:rsidRDefault="00E21BDE">
      <w:pPr>
        <w:pStyle w:val="TOC1"/>
        <w:rPr>
          <w:rFonts w:asciiTheme="minorHAnsi" w:eastAsiaTheme="minorEastAsia" w:hAnsiTheme="minorHAnsi" w:cstheme="minorBidi"/>
          <w:noProof/>
        </w:rPr>
      </w:pPr>
      <w:hyperlink w:anchor="_Toc69123160" w:history="1">
        <w:r w:rsidRPr="004061D6">
          <w:rPr>
            <w:rStyle w:val="Hyperlink"/>
            <w:bCs/>
            <w:noProof/>
          </w:rPr>
          <w:t>7.</w:t>
        </w:r>
        <w:r>
          <w:rPr>
            <w:rFonts w:asciiTheme="minorHAnsi" w:eastAsiaTheme="minorEastAsia" w:hAnsiTheme="minorHAnsi" w:cstheme="minorBidi"/>
            <w:noProof/>
          </w:rPr>
          <w:tab/>
        </w:r>
        <w:r w:rsidRPr="004061D6">
          <w:rPr>
            <w:rStyle w:val="Hyperlink"/>
            <w:noProof/>
          </w:rPr>
          <w:t>Minimum information about Samples</w:t>
        </w:r>
        <w:r>
          <w:rPr>
            <w:noProof/>
            <w:webHidden/>
          </w:rPr>
          <w:tab/>
        </w:r>
        <w:r>
          <w:rPr>
            <w:noProof/>
            <w:webHidden/>
          </w:rPr>
          <w:fldChar w:fldCharType="begin"/>
        </w:r>
        <w:r>
          <w:rPr>
            <w:noProof/>
            <w:webHidden/>
          </w:rPr>
          <w:instrText xml:space="preserve"> PAGEREF _Toc69123160 \h </w:instrText>
        </w:r>
        <w:r>
          <w:rPr>
            <w:noProof/>
            <w:webHidden/>
          </w:rPr>
        </w:r>
        <w:r>
          <w:rPr>
            <w:noProof/>
            <w:webHidden/>
          </w:rPr>
          <w:fldChar w:fldCharType="separate"/>
        </w:r>
        <w:r>
          <w:rPr>
            <w:noProof/>
            <w:webHidden/>
          </w:rPr>
          <w:t>11</w:t>
        </w:r>
        <w:r>
          <w:rPr>
            <w:noProof/>
            <w:webHidden/>
          </w:rPr>
          <w:fldChar w:fldCharType="end"/>
        </w:r>
      </w:hyperlink>
    </w:p>
    <w:p w14:paraId="2D04F1D8" w14:textId="3D328931" w:rsidR="00E21BDE" w:rsidRDefault="00E21BDE">
      <w:pPr>
        <w:pStyle w:val="TOC1"/>
        <w:rPr>
          <w:rFonts w:asciiTheme="minorHAnsi" w:eastAsiaTheme="minorEastAsia" w:hAnsiTheme="minorHAnsi" w:cstheme="minorBidi"/>
          <w:noProof/>
        </w:rPr>
      </w:pPr>
      <w:hyperlink w:anchor="_Toc69123161" w:history="1">
        <w:r w:rsidRPr="004061D6">
          <w:rPr>
            <w:rStyle w:val="Hyperlink"/>
            <w:bCs/>
            <w:noProof/>
          </w:rPr>
          <w:t>8.</w:t>
        </w:r>
        <w:r>
          <w:rPr>
            <w:rFonts w:asciiTheme="minorHAnsi" w:eastAsiaTheme="minorEastAsia" w:hAnsiTheme="minorHAnsi" w:cstheme="minorBidi"/>
            <w:noProof/>
          </w:rPr>
          <w:tab/>
        </w:r>
        <w:r w:rsidRPr="004061D6">
          <w:rPr>
            <w:rStyle w:val="Hyperlink"/>
            <w:noProof/>
          </w:rPr>
          <w:t>From Samples to Data files</w:t>
        </w:r>
        <w:r>
          <w:rPr>
            <w:noProof/>
            <w:webHidden/>
          </w:rPr>
          <w:tab/>
        </w:r>
        <w:r>
          <w:rPr>
            <w:noProof/>
            <w:webHidden/>
          </w:rPr>
          <w:fldChar w:fldCharType="begin"/>
        </w:r>
        <w:r>
          <w:rPr>
            <w:noProof/>
            <w:webHidden/>
          </w:rPr>
          <w:instrText xml:space="preserve"> PAGEREF _Toc69123161 \h </w:instrText>
        </w:r>
        <w:r>
          <w:rPr>
            <w:noProof/>
            <w:webHidden/>
          </w:rPr>
        </w:r>
        <w:r>
          <w:rPr>
            <w:noProof/>
            <w:webHidden/>
          </w:rPr>
          <w:fldChar w:fldCharType="separate"/>
        </w:r>
        <w:r>
          <w:rPr>
            <w:noProof/>
            <w:webHidden/>
          </w:rPr>
          <w:t>12</w:t>
        </w:r>
        <w:r>
          <w:rPr>
            <w:noProof/>
            <w:webHidden/>
          </w:rPr>
          <w:fldChar w:fldCharType="end"/>
        </w:r>
      </w:hyperlink>
    </w:p>
    <w:p w14:paraId="31BEC2AB" w14:textId="41FFB54D" w:rsidR="00E21BDE" w:rsidRDefault="00E21BDE">
      <w:pPr>
        <w:pStyle w:val="TOC2"/>
        <w:tabs>
          <w:tab w:val="right" w:pos="8630"/>
        </w:tabs>
        <w:rPr>
          <w:rFonts w:asciiTheme="minorHAnsi" w:eastAsiaTheme="minorEastAsia" w:hAnsiTheme="minorHAnsi" w:cstheme="minorBidi"/>
          <w:noProof/>
        </w:rPr>
      </w:pPr>
      <w:hyperlink w:anchor="_Toc69123162" w:history="1">
        <w:r w:rsidRPr="004061D6">
          <w:rPr>
            <w:rStyle w:val="Hyperlink"/>
            <w:b/>
            <w:bCs/>
            <w:noProof/>
          </w:rPr>
          <w:t>8.1 Encoding sample technical and biological replicates</w:t>
        </w:r>
        <w:r>
          <w:rPr>
            <w:noProof/>
            <w:webHidden/>
          </w:rPr>
          <w:tab/>
        </w:r>
        <w:r>
          <w:rPr>
            <w:noProof/>
            <w:webHidden/>
          </w:rPr>
          <w:fldChar w:fldCharType="begin"/>
        </w:r>
        <w:r>
          <w:rPr>
            <w:noProof/>
            <w:webHidden/>
          </w:rPr>
          <w:instrText xml:space="preserve"> PAGEREF _Toc69123162 \h </w:instrText>
        </w:r>
        <w:r>
          <w:rPr>
            <w:noProof/>
            <w:webHidden/>
          </w:rPr>
        </w:r>
        <w:r>
          <w:rPr>
            <w:noProof/>
            <w:webHidden/>
          </w:rPr>
          <w:fldChar w:fldCharType="separate"/>
        </w:r>
        <w:r>
          <w:rPr>
            <w:noProof/>
            <w:webHidden/>
          </w:rPr>
          <w:t>13</w:t>
        </w:r>
        <w:r>
          <w:rPr>
            <w:noProof/>
            <w:webHidden/>
          </w:rPr>
          <w:fldChar w:fldCharType="end"/>
        </w:r>
      </w:hyperlink>
    </w:p>
    <w:p w14:paraId="7E3EE5F2" w14:textId="51CCFC8E" w:rsidR="00E21BDE" w:rsidRDefault="00E21BDE">
      <w:pPr>
        <w:pStyle w:val="TOC1"/>
        <w:rPr>
          <w:rFonts w:asciiTheme="minorHAnsi" w:eastAsiaTheme="minorEastAsia" w:hAnsiTheme="minorHAnsi" w:cstheme="minorBidi"/>
          <w:noProof/>
        </w:rPr>
      </w:pPr>
      <w:hyperlink w:anchor="_Toc69123163" w:history="1">
        <w:r w:rsidRPr="004061D6">
          <w:rPr>
            <w:rStyle w:val="Hyperlink"/>
            <w:bCs/>
            <w:noProof/>
          </w:rPr>
          <w:t>9.</w:t>
        </w:r>
        <w:r>
          <w:rPr>
            <w:rFonts w:asciiTheme="minorHAnsi" w:eastAsiaTheme="minorEastAsia" w:hAnsiTheme="minorHAnsi" w:cstheme="minorBidi"/>
            <w:noProof/>
          </w:rPr>
          <w:tab/>
        </w:r>
        <w:r w:rsidRPr="004061D6">
          <w:rPr>
            <w:rStyle w:val="Hyperlink"/>
            <w:noProof/>
          </w:rPr>
          <w:t>Data properties</w:t>
        </w:r>
        <w:r>
          <w:rPr>
            <w:noProof/>
            <w:webHidden/>
          </w:rPr>
          <w:tab/>
        </w:r>
        <w:r>
          <w:rPr>
            <w:noProof/>
            <w:webHidden/>
          </w:rPr>
          <w:fldChar w:fldCharType="begin"/>
        </w:r>
        <w:r>
          <w:rPr>
            <w:noProof/>
            <w:webHidden/>
          </w:rPr>
          <w:instrText xml:space="preserve"> PAGEREF _Toc69123163 \h </w:instrText>
        </w:r>
        <w:r>
          <w:rPr>
            <w:noProof/>
            <w:webHidden/>
          </w:rPr>
        </w:r>
        <w:r>
          <w:rPr>
            <w:noProof/>
            <w:webHidden/>
          </w:rPr>
          <w:fldChar w:fldCharType="separate"/>
        </w:r>
        <w:r>
          <w:rPr>
            <w:noProof/>
            <w:webHidden/>
          </w:rPr>
          <w:t>15</w:t>
        </w:r>
        <w:r>
          <w:rPr>
            <w:noProof/>
            <w:webHidden/>
          </w:rPr>
          <w:fldChar w:fldCharType="end"/>
        </w:r>
      </w:hyperlink>
    </w:p>
    <w:p w14:paraId="4E086E39" w14:textId="422B825F" w:rsidR="00E21BDE" w:rsidRDefault="00E21BDE">
      <w:pPr>
        <w:pStyle w:val="TOC2"/>
        <w:tabs>
          <w:tab w:val="right" w:pos="8630"/>
        </w:tabs>
        <w:rPr>
          <w:rFonts w:asciiTheme="minorHAnsi" w:eastAsiaTheme="minorEastAsia" w:hAnsiTheme="minorHAnsi" w:cstheme="minorBidi"/>
          <w:noProof/>
        </w:rPr>
      </w:pPr>
      <w:hyperlink w:anchor="_Toc69123164" w:history="1">
        <w:r w:rsidRPr="004061D6">
          <w:rPr>
            <w:rStyle w:val="Hyperlink"/>
            <w:b/>
            <w:bCs/>
            <w:noProof/>
          </w:rPr>
          <w:t>9.1 Type and Model of Mass Spectrometer</w:t>
        </w:r>
        <w:r>
          <w:rPr>
            <w:noProof/>
            <w:webHidden/>
          </w:rPr>
          <w:tab/>
        </w:r>
        <w:r>
          <w:rPr>
            <w:noProof/>
            <w:webHidden/>
          </w:rPr>
          <w:fldChar w:fldCharType="begin"/>
        </w:r>
        <w:r>
          <w:rPr>
            <w:noProof/>
            <w:webHidden/>
          </w:rPr>
          <w:instrText xml:space="preserve"> PAGEREF _Toc69123164 \h </w:instrText>
        </w:r>
        <w:r>
          <w:rPr>
            <w:noProof/>
            <w:webHidden/>
          </w:rPr>
        </w:r>
        <w:r>
          <w:rPr>
            <w:noProof/>
            <w:webHidden/>
          </w:rPr>
          <w:fldChar w:fldCharType="separate"/>
        </w:r>
        <w:r>
          <w:rPr>
            <w:noProof/>
            <w:webHidden/>
          </w:rPr>
          <w:t>15</w:t>
        </w:r>
        <w:r>
          <w:rPr>
            <w:noProof/>
            <w:webHidden/>
          </w:rPr>
          <w:fldChar w:fldCharType="end"/>
        </w:r>
      </w:hyperlink>
    </w:p>
    <w:p w14:paraId="34795D8B" w14:textId="317E72B0" w:rsidR="00E21BDE" w:rsidRDefault="00E21BDE">
      <w:pPr>
        <w:pStyle w:val="TOC2"/>
        <w:tabs>
          <w:tab w:val="right" w:pos="8630"/>
        </w:tabs>
        <w:rPr>
          <w:rFonts w:asciiTheme="minorHAnsi" w:eastAsiaTheme="minorEastAsia" w:hAnsiTheme="minorHAnsi" w:cstheme="minorBidi"/>
          <w:noProof/>
        </w:rPr>
      </w:pPr>
      <w:hyperlink w:anchor="_Toc69123165" w:history="1">
        <w:r w:rsidRPr="004061D6">
          <w:rPr>
            <w:rStyle w:val="Hyperlink"/>
            <w:b/>
            <w:bCs/>
            <w:noProof/>
          </w:rPr>
          <w:t>9.2 Label annotations</w:t>
        </w:r>
        <w:r>
          <w:rPr>
            <w:noProof/>
            <w:webHidden/>
          </w:rPr>
          <w:tab/>
        </w:r>
        <w:r>
          <w:rPr>
            <w:noProof/>
            <w:webHidden/>
          </w:rPr>
          <w:fldChar w:fldCharType="begin"/>
        </w:r>
        <w:r>
          <w:rPr>
            <w:noProof/>
            <w:webHidden/>
          </w:rPr>
          <w:instrText xml:space="preserve"> PAGEREF _Toc69123165 \h </w:instrText>
        </w:r>
        <w:r>
          <w:rPr>
            <w:noProof/>
            <w:webHidden/>
          </w:rPr>
        </w:r>
        <w:r>
          <w:rPr>
            <w:noProof/>
            <w:webHidden/>
          </w:rPr>
          <w:fldChar w:fldCharType="separate"/>
        </w:r>
        <w:r>
          <w:rPr>
            <w:noProof/>
            <w:webHidden/>
          </w:rPr>
          <w:t>15</w:t>
        </w:r>
        <w:r>
          <w:rPr>
            <w:noProof/>
            <w:webHidden/>
          </w:rPr>
          <w:fldChar w:fldCharType="end"/>
        </w:r>
      </w:hyperlink>
    </w:p>
    <w:p w14:paraId="2F06795C" w14:textId="78EC44DB" w:rsidR="00E21BDE" w:rsidRDefault="00E21BDE">
      <w:pPr>
        <w:pStyle w:val="TOC2"/>
        <w:tabs>
          <w:tab w:val="right" w:pos="8630"/>
        </w:tabs>
        <w:rPr>
          <w:rFonts w:asciiTheme="minorHAnsi" w:eastAsiaTheme="minorEastAsia" w:hAnsiTheme="minorHAnsi" w:cstheme="minorBidi"/>
          <w:noProof/>
        </w:rPr>
      </w:pPr>
      <w:hyperlink w:anchor="_Toc69123166" w:history="1">
        <w:r w:rsidRPr="004061D6">
          <w:rPr>
            <w:rStyle w:val="Hyperlink"/>
            <w:b/>
            <w:bCs/>
            <w:noProof/>
          </w:rPr>
          <w:t>9.3 Additional RAW file properties</w:t>
        </w:r>
        <w:r>
          <w:rPr>
            <w:noProof/>
            <w:webHidden/>
          </w:rPr>
          <w:tab/>
        </w:r>
        <w:r>
          <w:rPr>
            <w:noProof/>
            <w:webHidden/>
          </w:rPr>
          <w:fldChar w:fldCharType="begin"/>
        </w:r>
        <w:r>
          <w:rPr>
            <w:noProof/>
            <w:webHidden/>
          </w:rPr>
          <w:instrText xml:space="preserve"> PAGEREF _Toc69123166 \h </w:instrText>
        </w:r>
        <w:r>
          <w:rPr>
            <w:noProof/>
            <w:webHidden/>
          </w:rPr>
        </w:r>
        <w:r>
          <w:rPr>
            <w:noProof/>
            <w:webHidden/>
          </w:rPr>
          <w:fldChar w:fldCharType="separate"/>
        </w:r>
        <w:r>
          <w:rPr>
            <w:noProof/>
            <w:webHidden/>
          </w:rPr>
          <w:t>15</w:t>
        </w:r>
        <w:r>
          <w:rPr>
            <w:noProof/>
            <w:webHidden/>
          </w:rPr>
          <w:fldChar w:fldCharType="end"/>
        </w:r>
      </w:hyperlink>
    </w:p>
    <w:p w14:paraId="266A8C6D" w14:textId="63004967" w:rsidR="00E21BDE" w:rsidRDefault="00E21BDE">
      <w:pPr>
        <w:pStyle w:val="TOC2"/>
        <w:tabs>
          <w:tab w:val="right" w:pos="8630"/>
        </w:tabs>
        <w:rPr>
          <w:rFonts w:asciiTheme="minorHAnsi" w:eastAsiaTheme="minorEastAsia" w:hAnsiTheme="minorHAnsi" w:cstheme="minorBidi"/>
          <w:noProof/>
        </w:rPr>
      </w:pPr>
      <w:hyperlink w:anchor="_Toc69123167" w:history="1">
        <w:r w:rsidRPr="004061D6">
          <w:rPr>
            <w:rStyle w:val="Hyperlink"/>
            <w:b/>
            <w:bCs/>
            <w:noProof/>
          </w:rPr>
          <w:t>9.4 Data file additional properties</w:t>
        </w:r>
        <w:r>
          <w:rPr>
            <w:noProof/>
            <w:webHidden/>
          </w:rPr>
          <w:tab/>
        </w:r>
        <w:r>
          <w:rPr>
            <w:noProof/>
            <w:webHidden/>
          </w:rPr>
          <w:fldChar w:fldCharType="begin"/>
        </w:r>
        <w:r>
          <w:rPr>
            <w:noProof/>
            <w:webHidden/>
          </w:rPr>
          <w:instrText xml:space="preserve"> PAGEREF _Toc69123167 \h </w:instrText>
        </w:r>
        <w:r>
          <w:rPr>
            <w:noProof/>
            <w:webHidden/>
          </w:rPr>
        </w:r>
        <w:r>
          <w:rPr>
            <w:noProof/>
            <w:webHidden/>
          </w:rPr>
          <w:fldChar w:fldCharType="separate"/>
        </w:r>
        <w:r>
          <w:rPr>
            <w:noProof/>
            <w:webHidden/>
          </w:rPr>
          <w:t>16</w:t>
        </w:r>
        <w:r>
          <w:rPr>
            <w:noProof/>
            <w:webHidden/>
          </w:rPr>
          <w:fldChar w:fldCharType="end"/>
        </w:r>
      </w:hyperlink>
    </w:p>
    <w:p w14:paraId="6099E872" w14:textId="317E25E4" w:rsidR="00E21BDE" w:rsidRDefault="00E21BDE">
      <w:pPr>
        <w:pStyle w:val="TOC2"/>
        <w:tabs>
          <w:tab w:val="right" w:pos="8630"/>
        </w:tabs>
        <w:rPr>
          <w:rFonts w:asciiTheme="minorHAnsi" w:eastAsiaTheme="minorEastAsia" w:hAnsiTheme="minorHAnsi" w:cstheme="minorBidi"/>
          <w:noProof/>
        </w:rPr>
      </w:pPr>
      <w:hyperlink w:anchor="_Toc69123168" w:history="1">
        <w:r w:rsidRPr="004061D6">
          <w:rPr>
            <w:rStyle w:val="Hyperlink"/>
            <w:b/>
            <w:bCs/>
            <w:noProof/>
          </w:rPr>
          <w:t>9.5 Data technical details properties</w:t>
        </w:r>
        <w:r>
          <w:rPr>
            <w:noProof/>
            <w:webHidden/>
          </w:rPr>
          <w:tab/>
        </w:r>
        <w:r>
          <w:rPr>
            <w:noProof/>
            <w:webHidden/>
          </w:rPr>
          <w:fldChar w:fldCharType="begin"/>
        </w:r>
        <w:r>
          <w:rPr>
            <w:noProof/>
            <w:webHidden/>
          </w:rPr>
          <w:instrText xml:space="preserve"> PAGEREF _Toc69123168 \h </w:instrText>
        </w:r>
        <w:r>
          <w:rPr>
            <w:noProof/>
            <w:webHidden/>
          </w:rPr>
        </w:r>
        <w:r>
          <w:rPr>
            <w:noProof/>
            <w:webHidden/>
          </w:rPr>
          <w:fldChar w:fldCharType="separate"/>
        </w:r>
        <w:r>
          <w:rPr>
            <w:noProof/>
            <w:webHidden/>
          </w:rPr>
          <w:t>16</w:t>
        </w:r>
        <w:r>
          <w:rPr>
            <w:noProof/>
            <w:webHidden/>
          </w:rPr>
          <w:fldChar w:fldCharType="end"/>
        </w:r>
      </w:hyperlink>
    </w:p>
    <w:p w14:paraId="0B7735C2" w14:textId="78D20FE2" w:rsidR="00E21BDE" w:rsidRDefault="00E21BDE">
      <w:pPr>
        <w:pStyle w:val="TOC3"/>
        <w:tabs>
          <w:tab w:val="right" w:pos="8630"/>
        </w:tabs>
        <w:rPr>
          <w:rFonts w:asciiTheme="minorHAnsi" w:eastAsiaTheme="minorEastAsia" w:hAnsiTheme="minorHAnsi" w:cstheme="minorBidi"/>
          <w:noProof/>
        </w:rPr>
      </w:pPr>
      <w:hyperlink w:anchor="_Toc69123169" w:history="1">
        <w:r w:rsidRPr="004061D6">
          <w:rPr>
            <w:rStyle w:val="Hyperlink"/>
            <w:b/>
            <w:bCs/>
            <w:noProof/>
          </w:rPr>
          <w:t>9.5.1 Protein Modifications</w:t>
        </w:r>
        <w:r>
          <w:rPr>
            <w:noProof/>
            <w:webHidden/>
          </w:rPr>
          <w:tab/>
        </w:r>
        <w:r>
          <w:rPr>
            <w:noProof/>
            <w:webHidden/>
          </w:rPr>
          <w:fldChar w:fldCharType="begin"/>
        </w:r>
        <w:r>
          <w:rPr>
            <w:noProof/>
            <w:webHidden/>
          </w:rPr>
          <w:instrText xml:space="preserve"> PAGEREF _Toc69123169 \h </w:instrText>
        </w:r>
        <w:r>
          <w:rPr>
            <w:noProof/>
            <w:webHidden/>
          </w:rPr>
        </w:r>
        <w:r>
          <w:rPr>
            <w:noProof/>
            <w:webHidden/>
          </w:rPr>
          <w:fldChar w:fldCharType="separate"/>
        </w:r>
        <w:r>
          <w:rPr>
            <w:noProof/>
            <w:webHidden/>
          </w:rPr>
          <w:t>16</w:t>
        </w:r>
        <w:r>
          <w:rPr>
            <w:noProof/>
            <w:webHidden/>
          </w:rPr>
          <w:fldChar w:fldCharType="end"/>
        </w:r>
      </w:hyperlink>
    </w:p>
    <w:p w14:paraId="77560CDE" w14:textId="259D38B4" w:rsidR="00E21BDE" w:rsidRDefault="00E21BDE">
      <w:pPr>
        <w:pStyle w:val="TOC3"/>
        <w:tabs>
          <w:tab w:val="right" w:pos="8630"/>
        </w:tabs>
        <w:rPr>
          <w:rFonts w:asciiTheme="minorHAnsi" w:eastAsiaTheme="minorEastAsia" w:hAnsiTheme="minorHAnsi" w:cstheme="minorBidi"/>
          <w:noProof/>
        </w:rPr>
      </w:pPr>
      <w:hyperlink w:anchor="_Toc69123170" w:history="1">
        <w:r w:rsidRPr="004061D6">
          <w:rPr>
            <w:rStyle w:val="Hyperlink"/>
            <w:b/>
            <w:bCs/>
            <w:noProof/>
          </w:rPr>
          <w:t>9.5.2 Cleavage agents</w:t>
        </w:r>
        <w:r>
          <w:rPr>
            <w:noProof/>
            <w:webHidden/>
          </w:rPr>
          <w:tab/>
        </w:r>
        <w:r>
          <w:rPr>
            <w:noProof/>
            <w:webHidden/>
          </w:rPr>
          <w:fldChar w:fldCharType="begin"/>
        </w:r>
        <w:r>
          <w:rPr>
            <w:noProof/>
            <w:webHidden/>
          </w:rPr>
          <w:instrText xml:space="preserve"> PAGEREF _Toc69123170 \h </w:instrText>
        </w:r>
        <w:r>
          <w:rPr>
            <w:noProof/>
            <w:webHidden/>
          </w:rPr>
        </w:r>
        <w:r>
          <w:rPr>
            <w:noProof/>
            <w:webHidden/>
          </w:rPr>
          <w:fldChar w:fldCharType="separate"/>
        </w:r>
        <w:r>
          <w:rPr>
            <w:noProof/>
            <w:webHidden/>
          </w:rPr>
          <w:t>18</w:t>
        </w:r>
        <w:r>
          <w:rPr>
            <w:noProof/>
            <w:webHidden/>
          </w:rPr>
          <w:fldChar w:fldCharType="end"/>
        </w:r>
      </w:hyperlink>
    </w:p>
    <w:p w14:paraId="3B38A619" w14:textId="315FB83C" w:rsidR="00E21BDE" w:rsidRDefault="00E21BDE">
      <w:pPr>
        <w:pStyle w:val="TOC3"/>
        <w:tabs>
          <w:tab w:val="right" w:pos="8630"/>
        </w:tabs>
        <w:rPr>
          <w:rFonts w:asciiTheme="minorHAnsi" w:eastAsiaTheme="minorEastAsia" w:hAnsiTheme="minorHAnsi" w:cstheme="minorBidi"/>
          <w:noProof/>
        </w:rPr>
      </w:pPr>
      <w:hyperlink w:anchor="_Toc69123171" w:history="1">
        <w:r w:rsidRPr="004061D6">
          <w:rPr>
            <w:rStyle w:val="Hyperlink"/>
            <w:b/>
            <w:bCs/>
            <w:noProof/>
          </w:rPr>
          <w:t>9.5.3 Precursor and Fragment mass tolerances</w:t>
        </w:r>
        <w:r>
          <w:rPr>
            <w:noProof/>
            <w:webHidden/>
          </w:rPr>
          <w:tab/>
        </w:r>
        <w:r>
          <w:rPr>
            <w:noProof/>
            <w:webHidden/>
          </w:rPr>
          <w:fldChar w:fldCharType="begin"/>
        </w:r>
        <w:r>
          <w:rPr>
            <w:noProof/>
            <w:webHidden/>
          </w:rPr>
          <w:instrText xml:space="preserve"> PAGEREF _Toc69123171 \h </w:instrText>
        </w:r>
        <w:r>
          <w:rPr>
            <w:noProof/>
            <w:webHidden/>
          </w:rPr>
        </w:r>
        <w:r>
          <w:rPr>
            <w:noProof/>
            <w:webHidden/>
          </w:rPr>
          <w:fldChar w:fldCharType="separate"/>
        </w:r>
        <w:r>
          <w:rPr>
            <w:noProof/>
            <w:webHidden/>
          </w:rPr>
          <w:t>19</w:t>
        </w:r>
        <w:r>
          <w:rPr>
            <w:noProof/>
            <w:webHidden/>
          </w:rPr>
          <w:fldChar w:fldCharType="end"/>
        </w:r>
      </w:hyperlink>
    </w:p>
    <w:p w14:paraId="0748D3E5" w14:textId="463CB137" w:rsidR="00E21BDE" w:rsidRDefault="00E21BDE">
      <w:pPr>
        <w:pStyle w:val="TOC1"/>
        <w:rPr>
          <w:rFonts w:asciiTheme="minorHAnsi" w:eastAsiaTheme="minorEastAsia" w:hAnsiTheme="minorHAnsi" w:cstheme="minorBidi"/>
          <w:noProof/>
        </w:rPr>
      </w:pPr>
      <w:hyperlink w:anchor="_Toc69123172" w:history="1">
        <w:r w:rsidRPr="004061D6">
          <w:rPr>
            <w:rStyle w:val="Hyperlink"/>
            <w:bCs/>
            <w:noProof/>
          </w:rPr>
          <w:t>10.</w:t>
        </w:r>
        <w:r>
          <w:rPr>
            <w:rFonts w:asciiTheme="minorHAnsi" w:eastAsiaTheme="minorEastAsia" w:hAnsiTheme="minorHAnsi" w:cstheme="minorBidi"/>
            <w:noProof/>
          </w:rPr>
          <w:tab/>
        </w:r>
        <w:r w:rsidRPr="004061D6">
          <w:rPr>
            <w:rStyle w:val="Hyperlink"/>
            <w:noProof/>
          </w:rPr>
          <w:t>SDRF-Proteomics study variables</w:t>
        </w:r>
        <w:r>
          <w:rPr>
            <w:noProof/>
            <w:webHidden/>
          </w:rPr>
          <w:tab/>
        </w:r>
        <w:r>
          <w:rPr>
            <w:noProof/>
            <w:webHidden/>
          </w:rPr>
          <w:fldChar w:fldCharType="begin"/>
        </w:r>
        <w:r>
          <w:rPr>
            <w:noProof/>
            <w:webHidden/>
          </w:rPr>
          <w:instrText xml:space="preserve"> PAGEREF _Toc69123172 \h </w:instrText>
        </w:r>
        <w:r>
          <w:rPr>
            <w:noProof/>
            <w:webHidden/>
          </w:rPr>
        </w:r>
        <w:r>
          <w:rPr>
            <w:noProof/>
            <w:webHidden/>
          </w:rPr>
          <w:fldChar w:fldCharType="separate"/>
        </w:r>
        <w:r>
          <w:rPr>
            <w:noProof/>
            <w:webHidden/>
          </w:rPr>
          <w:t>19</w:t>
        </w:r>
        <w:r>
          <w:rPr>
            <w:noProof/>
            <w:webHidden/>
          </w:rPr>
          <w:fldChar w:fldCharType="end"/>
        </w:r>
      </w:hyperlink>
    </w:p>
    <w:p w14:paraId="0FF59E42" w14:textId="25BD38CF" w:rsidR="00E21BDE" w:rsidRDefault="00E21BDE">
      <w:pPr>
        <w:pStyle w:val="TOC1"/>
        <w:rPr>
          <w:rFonts w:asciiTheme="minorHAnsi" w:eastAsiaTheme="minorEastAsia" w:hAnsiTheme="minorHAnsi" w:cstheme="minorBidi"/>
          <w:noProof/>
        </w:rPr>
      </w:pPr>
      <w:hyperlink w:anchor="_Toc69123173" w:history="1">
        <w:r w:rsidRPr="004061D6">
          <w:rPr>
            <w:rStyle w:val="Hyperlink"/>
            <w:bCs/>
            <w:noProof/>
          </w:rPr>
          <w:t>11.</w:t>
        </w:r>
        <w:r>
          <w:rPr>
            <w:rFonts w:asciiTheme="minorHAnsi" w:eastAsiaTheme="minorEastAsia" w:hAnsiTheme="minorHAnsi" w:cstheme="minorBidi"/>
            <w:noProof/>
          </w:rPr>
          <w:tab/>
        </w:r>
        <w:r w:rsidRPr="004061D6">
          <w:rPr>
            <w:rStyle w:val="Hyperlink"/>
            <w:noProof/>
          </w:rPr>
          <w:t>Specific use cases and conventions</w:t>
        </w:r>
        <w:r>
          <w:rPr>
            <w:noProof/>
            <w:webHidden/>
          </w:rPr>
          <w:tab/>
        </w:r>
        <w:r>
          <w:rPr>
            <w:noProof/>
            <w:webHidden/>
          </w:rPr>
          <w:fldChar w:fldCharType="begin"/>
        </w:r>
        <w:r>
          <w:rPr>
            <w:noProof/>
            <w:webHidden/>
          </w:rPr>
          <w:instrText xml:space="preserve"> PAGEREF _Toc69123173 \h </w:instrText>
        </w:r>
        <w:r>
          <w:rPr>
            <w:noProof/>
            <w:webHidden/>
          </w:rPr>
        </w:r>
        <w:r>
          <w:rPr>
            <w:noProof/>
            <w:webHidden/>
          </w:rPr>
          <w:fldChar w:fldCharType="separate"/>
        </w:r>
        <w:r>
          <w:rPr>
            <w:noProof/>
            <w:webHidden/>
          </w:rPr>
          <w:t>20</w:t>
        </w:r>
        <w:r>
          <w:rPr>
            <w:noProof/>
            <w:webHidden/>
          </w:rPr>
          <w:fldChar w:fldCharType="end"/>
        </w:r>
      </w:hyperlink>
    </w:p>
    <w:p w14:paraId="5CC507F1" w14:textId="74B2D134" w:rsidR="00E21BDE" w:rsidRDefault="00E21BDE">
      <w:pPr>
        <w:pStyle w:val="TOC2"/>
        <w:tabs>
          <w:tab w:val="right" w:pos="8630"/>
        </w:tabs>
        <w:rPr>
          <w:rFonts w:asciiTheme="minorHAnsi" w:eastAsiaTheme="minorEastAsia" w:hAnsiTheme="minorHAnsi" w:cstheme="minorBidi"/>
          <w:noProof/>
        </w:rPr>
      </w:pPr>
      <w:hyperlink w:anchor="_Toc69123174" w:history="1">
        <w:r w:rsidRPr="004061D6">
          <w:rPr>
            <w:rStyle w:val="Hyperlink"/>
            <w:b/>
            <w:bCs/>
            <w:noProof/>
          </w:rPr>
          <w:t>11.1 How to encode age and other elapsed times</w:t>
        </w:r>
        <w:r>
          <w:rPr>
            <w:noProof/>
            <w:webHidden/>
          </w:rPr>
          <w:tab/>
        </w:r>
        <w:r>
          <w:rPr>
            <w:noProof/>
            <w:webHidden/>
          </w:rPr>
          <w:fldChar w:fldCharType="begin"/>
        </w:r>
        <w:r>
          <w:rPr>
            <w:noProof/>
            <w:webHidden/>
          </w:rPr>
          <w:instrText xml:space="preserve"> PAGEREF _Toc69123174 \h </w:instrText>
        </w:r>
        <w:r>
          <w:rPr>
            <w:noProof/>
            <w:webHidden/>
          </w:rPr>
        </w:r>
        <w:r>
          <w:rPr>
            <w:noProof/>
            <w:webHidden/>
          </w:rPr>
          <w:fldChar w:fldCharType="separate"/>
        </w:r>
        <w:r>
          <w:rPr>
            <w:noProof/>
            <w:webHidden/>
          </w:rPr>
          <w:t>20</w:t>
        </w:r>
        <w:r>
          <w:rPr>
            <w:noProof/>
            <w:webHidden/>
          </w:rPr>
          <w:fldChar w:fldCharType="end"/>
        </w:r>
      </w:hyperlink>
    </w:p>
    <w:p w14:paraId="0DCE8AB6" w14:textId="164461A4" w:rsidR="00E21BDE" w:rsidRDefault="00E21BDE">
      <w:pPr>
        <w:pStyle w:val="TOC2"/>
        <w:tabs>
          <w:tab w:val="right" w:pos="8630"/>
        </w:tabs>
        <w:rPr>
          <w:rFonts w:asciiTheme="minorHAnsi" w:eastAsiaTheme="minorEastAsia" w:hAnsiTheme="minorHAnsi" w:cstheme="minorBidi"/>
          <w:noProof/>
        </w:rPr>
      </w:pPr>
      <w:hyperlink w:anchor="_Toc69123175" w:history="1">
        <w:r w:rsidRPr="004061D6">
          <w:rPr>
            <w:rStyle w:val="Hyperlink"/>
            <w:b/>
            <w:bCs/>
            <w:noProof/>
          </w:rPr>
          <w:t>11.2 Phosphoproteomics and other post-translational modifications enriched studies</w:t>
        </w:r>
        <w:r>
          <w:rPr>
            <w:noProof/>
            <w:webHidden/>
          </w:rPr>
          <w:tab/>
        </w:r>
        <w:r>
          <w:rPr>
            <w:noProof/>
            <w:webHidden/>
          </w:rPr>
          <w:fldChar w:fldCharType="begin"/>
        </w:r>
        <w:r>
          <w:rPr>
            <w:noProof/>
            <w:webHidden/>
          </w:rPr>
          <w:instrText xml:space="preserve"> PAGEREF _Toc69123175 \h </w:instrText>
        </w:r>
        <w:r>
          <w:rPr>
            <w:noProof/>
            <w:webHidden/>
          </w:rPr>
        </w:r>
        <w:r>
          <w:rPr>
            <w:noProof/>
            <w:webHidden/>
          </w:rPr>
          <w:fldChar w:fldCharType="separate"/>
        </w:r>
        <w:r>
          <w:rPr>
            <w:noProof/>
            <w:webHidden/>
          </w:rPr>
          <w:t>20</w:t>
        </w:r>
        <w:r>
          <w:rPr>
            <w:noProof/>
            <w:webHidden/>
          </w:rPr>
          <w:fldChar w:fldCharType="end"/>
        </w:r>
      </w:hyperlink>
    </w:p>
    <w:p w14:paraId="47AC19A5" w14:textId="116032C9" w:rsidR="00E21BDE" w:rsidRDefault="00E21BDE">
      <w:pPr>
        <w:pStyle w:val="TOC2"/>
        <w:tabs>
          <w:tab w:val="right" w:pos="8630"/>
        </w:tabs>
        <w:rPr>
          <w:rFonts w:asciiTheme="minorHAnsi" w:eastAsiaTheme="minorEastAsia" w:hAnsiTheme="minorHAnsi" w:cstheme="minorBidi"/>
          <w:noProof/>
        </w:rPr>
      </w:pPr>
      <w:hyperlink w:anchor="_Toc69123176" w:history="1">
        <w:r w:rsidRPr="004061D6">
          <w:rPr>
            <w:rStyle w:val="Hyperlink"/>
            <w:b/>
            <w:bCs/>
            <w:noProof/>
          </w:rPr>
          <w:t>11.3 Pooled samples</w:t>
        </w:r>
        <w:r>
          <w:rPr>
            <w:noProof/>
            <w:webHidden/>
          </w:rPr>
          <w:tab/>
        </w:r>
        <w:r>
          <w:rPr>
            <w:noProof/>
            <w:webHidden/>
          </w:rPr>
          <w:fldChar w:fldCharType="begin"/>
        </w:r>
        <w:r>
          <w:rPr>
            <w:noProof/>
            <w:webHidden/>
          </w:rPr>
          <w:instrText xml:space="preserve"> PAGEREF _Toc69123176 \h </w:instrText>
        </w:r>
        <w:r>
          <w:rPr>
            <w:noProof/>
            <w:webHidden/>
          </w:rPr>
        </w:r>
        <w:r>
          <w:rPr>
            <w:noProof/>
            <w:webHidden/>
          </w:rPr>
          <w:fldChar w:fldCharType="separate"/>
        </w:r>
        <w:r>
          <w:rPr>
            <w:noProof/>
            <w:webHidden/>
          </w:rPr>
          <w:t>21</w:t>
        </w:r>
        <w:r>
          <w:rPr>
            <w:noProof/>
            <w:webHidden/>
          </w:rPr>
          <w:fldChar w:fldCharType="end"/>
        </w:r>
      </w:hyperlink>
    </w:p>
    <w:p w14:paraId="3060AB41" w14:textId="0A0E0A15" w:rsidR="00E21BDE" w:rsidRDefault="00E21BDE">
      <w:pPr>
        <w:pStyle w:val="TOC2"/>
        <w:tabs>
          <w:tab w:val="right" w:pos="8630"/>
        </w:tabs>
        <w:rPr>
          <w:rFonts w:asciiTheme="minorHAnsi" w:eastAsiaTheme="minorEastAsia" w:hAnsiTheme="minorHAnsi" w:cstheme="minorBidi"/>
          <w:noProof/>
        </w:rPr>
      </w:pPr>
      <w:hyperlink w:anchor="_Toc69123177" w:history="1">
        <w:r w:rsidRPr="004061D6">
          <w:rPr>
            <w:rStyle w:val="Hyperlink"/>
            <w:b/>
            <w:bCs/>
            <w:noProof/>
          </w:rPr>
          <w:t>11.4 Synthetic peptide libraries</w:t>
        </w:r>
        <w:r>
          <w:rPr>
            <w:noProof/>
            <w:webHidden/>
          </w:rPr>
          <w:tab/>
        </w:r>
        <w:r>
          <w:rPr>
            <w:noProof/>
            <w:webHidden/>
          </w:rPr>
          <w:fldChar w:fldCharType="begin"/>
        </w:r>
        <w:r>
          <w:rPr>
            <w:noProof/>
            <w:webHidden/>
          </w:rPr>
          <w:instrText xml:space="preserve"> PAGEREF _Toc69123177 \h </w:instrText>
        </w:r>
        <w:r>
          <w:rPr>
            <w:noProof/>
            <w:webHidden/>
          </w:rPr>
        </w:r>
        <w:r>
          <w:rPr>
            <w:noProof/>
            <w:webHidden/>
          </w:rPr>
          <w:fldChar w:fldCharType="separate"/>
        </w:r>
        <w:r>
          <w:rPr>
            <w:noProof/>
            <w:webHidden/>
          </w:rPr>
          <w:t>21</w:t>
        </w:r>
        <w:r>
          <w:rPr>
            <w:noProof/>
            <w:webHidden/>
          </w:rPr>
          <w:fldChar w:fldCharType="end"/>
        </w:r>
      </w:hyperlink>
    </w:p>
    <w:p w14:paraId="0796AE10" w14:textId="5D6AC3FD" w:rsidR="00E21BDE" w:rsidRDefault="00E21BDE">
      <w:pPr>
        <w:pStyle w:val="TOC2"/>
        <w:tabs>
          <w:tab w:val="right" w:pos="8630"/>
        </w:tabs>
        <w:rPr>
          <w:rFonts w:asciiTheme="minorHAnsi" w:eastAsiaTheme="minorEastAsia" w:hAnsiTheme="minorHAnsi" w:cstheme="minorBidi"/>
          <w:noProof/>
        </w:rPr>
      </w:pPr>
      <w:hyperlink w:anchor="_Toc69123178" w:history="1">
        <w:r w:rsidRPr="004061D6">
          <w:rPr>
            <w:rStyle w:val="Hyperlink"/>
            <w:b/>
            <w:bCs/>
            <w:noProof/>
          </w:rPr>
          <w:t>11.5 Normal and healthy samples</w:t>
        </w:r>
        <w:r>
          <w:rPr>
            <w:noProof/>
            <w:webHidden/>
          </w:rPr>
          <w:tab/>
        </w:r>
        <w:r>
          <w:rPr>
            <w:noProof/>
            <w:webHidden/>
          </w:rPr>
          <w:fldChar w:fldCharType="begin"/>
        </w:r>
        <w:r>
          <w:rPr>
            <w:noProof/>
            <w:webHidden/>
          </w:rPr>
          <w:instrText xml:space="preserve"> PAGEREF _Toc69123178 \h </w:instrText>
        </w:r>
        <w:r>
          <w:rPr>
            <w:noProof/>
            <w:webHidden/>
          </w:rPr>
        </w:r>
        <w:r>
          <w:rPr>
            <w:noProof/>
            <w:webHidden/>
          </w:rPr>
          <w:fldChar w:fldCharType="separate"/>
        </w:r>
        <w:r>
          <w:rPr>
            <w:noProof/>
            <w:webHidden/>
          </w:rPr>
          <w:t>22</w:t>
        </w:r>
        <w:r>
          <w:rPr>
            <w:noProof/>
            <w:webHidden/>
          </w:rPr>
          <w:fldChar w:fldCharType="end"/>
        </w:r>
      </w:hyperlink>
    </w:p>
    <w:p w14:paraId="3AA0604C" w14:textId="02260717" w:rsidR="00E21BDE" w:rsidRDefault="00E21BDE">
      <w:pPr>
        <w:pStyle w:val="TOC2"/>
        <w:tabs>
          <w:tab w:val="right" w:pos="8630"/>
        </w:tabs>
        <w:rPr>
          <w:rFonts w:asciiTheme="minorHAnsi" w:eastAsiaTheme="minorEastAsia" w:hAnsiTheme="minorHAnsi" w:cstheme="minorBidi"/>
          <w:noProof/>
        </w:rPr>
      </w:pPr>
      <w:hyperlink w:anchor="_Toc69123179" w:history="1">
        <w:r w:rsidRPr="004061D6">
          <w:rPr>
            <w:rStyle w:val="Hyperlink"/>
            <w:b/>
            <w:bCs/>
            <w:noProof/>
          </w:rPr>
          <w:t>11.6 Multiple projects included into one SDRF file</w:t>
        </w:r>
        <w:r>
          <w:rPr>
            <w:noProof/>
            <w:webHidden/>
          </w:rPr>
          <w:tab/>
        </w:r>
        <w:r>
          <w:rPr>
            <w:noProof/>
            <w:webHidden/>
          </w:rPr>
          <w:fldChar w:fldCharType="begin"/>
        </w:r>
        <w:r>
          <w:rPr>
            <w:noProof/>
            <w:webHidden/>
          </w:rPr>
          <w:instrText xml:space="preserve"> PAGEREF _Toc69123179 \h </w:instrText>
        </w:r>
        <w:r>
          <w:rPr>
            <w:noProof/>
            <w:webHidden/>
          </w:rPr>
        </w:r>
        <w:r>
          <w:rPr>
            <w:noProof/>
            <w:webHidden/>
          </w:rPr>
          <w:fldChar w:fldCharType="separate"/>
        </w:r>
        <w:r>
          <w:rPr>
            <w:noProof/>
            <w:webHidden/>
          </w:rPr>
          <w:t>22</w:t>
        </w:r>
        <w:r>
          <w:rPr>
            <w:noProof/>
            <w:webHidden/>
          </w:rPr>
          <w:fldChar w:fldCharType="end"/>
        </w:r>
      </w:hyperlink>
    </w:p>
    <w:p w14:paraId="359B1E33" w14:textId="2F0DD511" w:rsidR="00E21BDE" w:rsidRDefault="00E21BDE">
      <w:pPr>
        <w:pStyle w:val="TOC1"/>
        <w:rPr>
          <w:rFonts w:asciiTheme="minorHAnsi" w:eastAsiaTheme="minorEastAsia" w:hAnsiTheme="minorHAnsi" w:cstheme="minorBidi"/>
          <w:noProof/>
        </w:rPr>
      </w:pPr>
      <w:hyperlink w:anchor="_Toc69123180" w:history="1">
        <w:r w:rsidRPr="004061D6">
          <w:rPr>
            <w:rStyle w:val="Hyperlink"/>
            <w:bCs/>
            <w:noProof/>
          </w:rPr>
          <w:t>12.</w:t>
        </w:r>
        <w:r>
          <w:rPr>
            <w:rFonts w:asciiTheme="minorHAnsi" w:eastAsiaTheme="minorEastAsia" w:hAnsiTheme="minorHAnsi" w:cstheme="minorBidi"/>
            <w:noProof/>
          </w:rPr>
          <w:tab/>
        </w:r>
        <w:r w:rsidRPr="004061D6">
          <w:rPr>
            <w:rStyle w:val="Hyperlink"/>
            <w:noProof/>
          </w:rPr>
          <w:t>SDRF-Proteomics templates</w:t>
        </w:r>
        <w:r>
          <w:rPr>
            <w:noProof/>
            <w:webHidden/>
          </w:rPr>
          <w:tab/>
        </w:r>
        <w:r>
          <w:rPr>
            <w:noProof/>
            <w:webHidden/>
          </w:rPr>
          <w:fldChar w:fldCharType="begin"/>
        </w:r>
        <w:r>
          <w:rPr>
            <w:noProof/>
            <w:webHidden/>
          </w:rPr>
          <w:instrText xml:space="preserve"> PAGEREF _Toc69123180 \h </w:instrText>
        </w:r>
        <w:r>
          <w:rPr>
            <w:noProof/>
            <w:webHidden/>
          </w:rPr>
        </w:r>
        <w:r>
          <w:rPr>
            <w:noProof/>
            <w:webHidden/>
          </w:rPr>
          <w:fldChar w:fldCharType="separate"/>
        </w:r>
        <w:r>
          <w:rPr>
            <w:noProof/>
            <w:webHidden/>
          </w:rPr>
          <w:t>22</w:t>
        </w:r>
        <w:r>
          <w:rPr>
            <w:noProof/>
            <w:webHidden/>
          </w:rPr>
          <w:fldChar w:fldCharType="end"/>
        </w:r>
      </w:hyperlink>
    </w:p>
    <w:p w14:paraId="1AE25529" w14:textId="58E41B2F" w:rsidR="00E21BDE" w:rsidRDefault="00E21BDE">
      <w:pPr>
        <w:pStyle w:val="TOC1"/>
        <w:rPr>
          <w:rFonts w:asciiTheme="minorHAnsi" w:eastAsiaTheme="minorEastAsia" w:hAnsiTheme="minorHAnsi" w:cstheme="minorBidi"/>
          <w:noProof/>
        </w:rPr>
      </w:pPr>
      <w:hyperlink w:anchor="_Toc69123181" w:history="1">
        <w:r w:rsidRPr="004061D6">
          <w:rPr>
            <w:rStyle w:val="Hyperlink"/>
            <w:bCs/>
            <w:noProof/>
          </w:rPr>
          <w:t>13.</w:t>
        </w:r>
        <w:r>
          <w:rPr>
            <w:rFonts w:asciiTheme="minorHAnsi" w:eastAsiaTheme="minorEastAsia" w:hAnsiTheme="minorHAnsi" w:cstheme="minorBidi"/>
            <w:noProof/>
          </w:rPr>
          <w:tab/>
        </w:r>
        <w:r w:rsidRPr="004061D6">
          <w:rPr>
            <w:rStyle w:val="Hyperlink"/>
            <w:noProof/>
          </w:rPr>
          <w:t>Examples of annotated datasets</w:t>
        </w:r>
        <w:r>
          <w:rPr>
            <w:noProof/>
            <w:webHidden/>
          </w:rPr>
          <w:tab/>
        </w:r>
        <w:r>
          <w:rPr>
            <w:noProof/>
            <w:webHidden/>
          </w:rPr>
          <w:fldChar w:fldCharType="begin"/>
        </w:r>
        <w:r>
          <w:rPr>
            <w:noProof/>
            <w:webHidden/>
          </w:rPr>
          <w:instrText xml:space="preserve"> PAGEREF _Toc69123181 \h </w:instrText>
        </w:r>
        <w:r>
          <w:rPr>
            <w:noProof/>
            <w:webHidden/>
          </w:rPr>
        </w:r>
        <w:r>
          <w:rPr>
            <w:noProof/>
            <w:webHidden/>
          </w:rPr>
          <w:fldChar w:fldCharType="separate"/>
        </w:r>
        <w:r>
          <w:rPr>
            <w:noProof/>
            <w:webHidden/>
          </w:rPr>
          <w:t>26</w:t>
        </w:r>
        <w:r>
          <w:rPr>
            <w:noProof/>
            <w:webHidden/>
          </w:rPr>
          <w:fldChar w:fldCharType="end"/>
        </w:r>
      </w:hyperlink>
    </w:p>
    <w:p w14:paraId="77E9B612" w14:textId="07257C9E" w:rsidR="00E21BDE" w:rsidRDefault="00E21BDE">
      <w:pPr>
        <w:pStyle w:val="TOC1"/>
        <w:rPr>
          <w:rFonts w:asciiTheme="minorHAnsi" w:eastAsiaTheme="minorEastAsia" w:hAnsiTheme="minorHAnsi" w:cstheme="minorBidi"/>
          <w:noProof/>
        </w:rPr>
      </w:pPr>
      <w:hyperlink w:anchor="_Toc69123182" w:history="1">
        <w:r w:rsidRPr="004061D6">
          <w:rPr>
            <w:rStyle w:val="Hyperlink"/>
            <w:rFonts w:eastAsia="Arial"/>
            <w:bCs/>
            <w:noProof/>
          </w:rPr>
          <w:t>14.</w:t>
        </w:r>
        <w:r>
          <w:rPr>
            <w:rFonts w:asciiTheme="minorHAnsi" w:eastAsiaTheme="minorEastAsia" w:hAnsiTheme="minorHAnsi" w:cstheme="minorBidi"/>
            <w:noProof/>
          </w:rPr>
          <w:tab/>
        </w:r>
        <w:r w:rsidRPr="004061D6">
          <w:rPr>
            <w:rStyle w:val="Hyperlink"/>
            <w:noProof/>
          </w:rPr>
          <w:t>Authors Information</w:t>
        </w:r>
        <w:r>
          <w:rPr>
            <w:noProof/>
            <w:webHidden/>
          </w:rPr>
          <w:tab/>
        </w:r>
        <w:r>
          <w:rPr>
            <w:noProof/>
            <w:webHidden/>
          </w:rPr>
          <w:fldChar w:fldCharType="begin"/>
        </w:r>
        <w:r>
          <w:rPr>
            <w:noProof/>
            <w:webHidden/>
          </w:rPr>
          <w:instrText xml:space="preserve"> PAGEREF _Toc69123182 \h </w:instrText>
        </w:r>
        <w:r>
          <w:rPr>
            <w:noProof/>
            <w:webHidden/>
          </w:rPr>
        </w:r>
        <w:r>
          <w:rPr>
            <w:noProof/>
            <w:webHidden/>
          </w:rPr>
          <w:fldChar w:fldCharType="separate"/>
        </w:r>
        <w:r>
          <w:rPr>
            <w:noProof/>
            <w:webHidden/>
          </w:rPr>
          <w:t>27</w:t>
        </w:r>
        <w:r>
          <w:rPr>
            <w:noProof/>
            <w:webHidden/>
          </w:rPr>
          <w:fldChar w:fldCharType="end"/>
        </w:r>
      </w:hyperlink>
    </w:p>
    <w:p w14:paraId="5BFAC8DF" w14:textId="7E67183E" w:rsidR="00E21BDE" w:rsidRDefault="00E21BDE">
      <w:pPr>
        <w:pStyle w:val="TOC1"/>
        <w:rPr>
          <w:rFonts w:asciiTheme="minorHAnsi" w:eastAsiaTheme="minorEastAsia" w:hAnsiTheme="minorHAnsi" w:cstheme="minorBidi"/>
          <w:noProof/>
        </w:rPr>
      </w:pPr>
      <w:hyperlink w:anchor="_Toc69123183" w:history="1">
        <w:r w:rsidRPr="004061D6">
          <w:rPr>
            <w:rStyle w:val="Hyperlink"/>
            <w:rFonts w:eastAsia="Arial"/>
            <w:bCs/>
            <w:noProof/>
          </w:rPr>
          <w:t>15.</w:t>
        </w:r>
        <w:r>
          <w:rPr>
            <w:rFonts w:asciiTheme="minorHAnsi" w:eastAsiaTheme="minorEastAsia" w:hAnsiTheme="minorHAnsi" w:cstheme="minorBidi"/>
            <w:noProof/>
          </w:rPr>
          <w:tab/>
        </w:r>
        <w:r w:rsidRPr="004061D6">
          <w:rPr>
            <w:rStyle w:val="Hyperlink"/>
            <w:noProof/>
          </w:rPr>
          <w:t>References</w:t>
        </w:r>
        <w:r>
          <w:rPr>
            <w:noProof/>
            <w:webHidden/>
          </w:rPr>
          <w:tab/>
        </w:r>
        <w:r>
          <w:rPr>
            <w:noProof/>
            <w:webHidden/>
          </w:rPr>
          <w:fldChar w:fldCharType="begin"/>
        </w:r>
        <w:r>
          <w:rPr>
            <w:noProof/>
            <w:webHidden/>
          </w:rPr>
          <w:instrText xml:space="preserve"> PAGEREF _Toc69123183 \h </w:instrText>
        </w:r>
        <w:r>
          <w:rPr>
            <w:noProof/>
            <w:webHidden/>
          </w:rPr>
        </w:r>
        <w:r>
          <w:rPr>
            <w:noProof/>
            <w:webHidden/>
          </w:rPr>
          <w:fldChar w:fldCharType="separate"/>
        </w:r>
        <w:r>
          <w:rPr>
            <w:noProof/>
            <w:webHidden/>
          </w:rPr>
          <w:t>32</w:t>
        </w:r>
        <w:r>
          <w:rPr>
            <w:noProof/>
            <w:webHidden/>
          </w:rPr>
          <w:fldChar w:fldCharType="end"/>
        </w:r>
      </w:hyperlink>
    </w:p>
    <w:p w14:paraId="2B2EE7FE" w14:textId="0D11D0B4" w:rsidR="00C27882" w:rsidRPr="00C27882" w:rsidRDefault="00C27882" w:rsidP="00C27882">
      <w:r>
        <w:fldChar w:fldCharType="end"/>
      </w:r>
    </w:p>
    <w:p w14:paraId="00000048" w14:textId="77777777" w:rsidR="004D32AB" w:rsidRPr="00051139" w:rsidRDefault="00CA1E15" w:rsidP="003C44DE">
      <w:pPr>
        <w:jc w:val="both"/>
      </w:pPr>
      <w:r>
        <w:br w:type="page"/>
      </w:r>
    </w:p>
    <w:p w14:paraId="00000049" w14:textId="7EFBDA01" w:rsidR="004D32AB" w:rsidRPr="00C664A0" w:rsidRDefault="00CA1E15" w:rsidP="00C664A0">
      <w:pPr>
        <w:pStyle w:val="Heading1"/>
      </w:pPr>
      <w:bookmarkStart w:id="3" w:name="_Toc53173085"/>
      <w:bookmarkStart w:id="4" w:name="_Toc69123149"/>
      <w:r>
        <w:lastRenderedPageBreak/>
        <w:t>Introduction</w:t>
      </w:r>
      <w:bookmarkEnd w:id="3"/>
      <w:bookmarkEnd w:id="4"/>
    </w:p>
    <w:p w14:paraId="0000004A" w14:textId="77777777" w:rsidR="004D32AB" w:rsidRPr="00051139" w:rsidRDefault="004D32AB" w:rsidP="003C44DE">
      <w:pPr>
        <w:keepNext/>
        <w:pBdr>
          <w:top w:val="nil"/>
          <w:left w:val="nil"/>
          <w:bottom w:val="nil"/>
          <w:right w:val="nil"/>
          <w:between w:val="nil"/>
        </w:pBdr>
        <w:jc w:val="both"/>
        <w:rPr>
          <w:color w:val="000000"/>
        </w:rPr>
      </w:pPr>
    </w:p>
    <w:p w14:paraId="0000004B" w14:textId="44ADDD92" w:rsidR="004D32AB" w:rsidRPr="0055386C" w:rsidRDefault="00C664A0" w:rsidP="003C44DE">
      <w:pPr>
        <w:pStyle w:val="Heading2"/>
        <w:jc w:val="both"/>
        <w:rPr>
          <w:b/>
          <w:bCs/>
        </w:rPr>
      </w:pPr>
      <w:bookmarkStart w:id="5" w:name="_Toc53173086"/>
      <w:bookmarkStart w:id="6" w:name="_Toc69123150"/>
      <w:r>
        <w:rPr>
          <w:b/>
          <w:bCs/>
        </w:rPr>
        <w:t xml:space="preserve">1.1 </w:t>
      </w:r>
      <w:r w:rsidR="00CA1E15" w:rsidRPr="0055386C">
        <w:rPr>
          <w:b/>
          <w:bCs/>
        </w:rPr>
        <w:t>Description of the need</w:t>
      </w:r>
      <w:bookmarkEnd w:id="5"/>
      <w:bookmarkEnd w:id="6"/>
    </w:p>
    <w:p w14:paraId="7E8E645F" w14:textId="2C701B0B" w:rsidR="00372EA2" w:rsidRDefault="00372EA2" w:rsidP="003C44DE">
      <w:pPr>
        <w:jc w:val="both"/>
      </w:pPr>
    </w:p>
    <w:p w14:paraId="3DEE449F" w14:textId="63E3AA23" w:rsidR="00FF4CCA" w:rsidRPr="00345482" w:rsidRDefault="1170B532" w:rsidP="00BB60DD">
      <w:pPr>
        <w:jc w:val="both"/>
        <w:rPr>
          <w:color w:val="333333"/>
        </w:rPr>
      </w:pPr>
      <w:r w:rsidRPr="240F670C">
        <w:rPr>
          <w:color w:val="333333"/>
        </w:rPr>
        <w:t xml:space="preserve">Many resources have emerged that provide raw </w:t>
      </w:r>
      <w:r w:rsidR="0B364086" w:rsidRPr="7A617FE7">
        <w:rPr>
          <w:color w:val="333333"/>
        </w:rPr>
        <w:t>and/</w:t>
      </w:r>
      <w:r w:rsidRPr="240F670C">
        <w:rPr>
          <w:color w:val="333333"/>
        </w:rPr>
        <w:t xml:space="preserve">or </w:t>
      </w:r>
      <w:r w:rsidR="2E2597A8" w:rsidRPr="7A617FE7">
        <w:rPr>
          <w:color w:val="333333"/>
        </w:rPr>
        <w:t>processed</w:t>
      </w:r>
      <w:r w:rsidRPr="240F670C">
        <w:rPr>
          <w:color w:val="333333"/>
        </w:rPr>
        <w:t xml:space="preserve"> proteomics data</w:t>
      </w:r>
      <w:r w:rsidR="2FCF5CF4" w:rsidRPr="240F670C">
        <w:rPr>
          <w:color w:val="333333"/>
        </w:rPr>
        <w:t xml:space="preserve"> in the public domain</w:t>
      </w:r>
      <w:r w:rsidRPr="240F670C">
        <w:rPr>
          <w:color w:val="333333"/>
        </w:rPr>
        <w:t>. If these are valuable individually, their integration through re-analysis represents a huge asset for the community</w:t>
      </w:r>
      <w:r w:rsidR="0036076D" w:rsidRPr="240F670C">
        <w:rPr>
          <w:color w:val="333333"/>
        </w:rPr>
        <w:t xml:space="preserve"> </w:t>
      </w:r>
      <w:r w:rsidRPr="240F670C">
        <w:rPr>
          <w:color w:val="333333"/>
        </w:rPr>
        <w:fldChar w:fldCharType="begin"/>
      </w:r>
      <w:r w:rsidRPr="240F670C">
        <w:rPr>
          <w:color w:val="333333"/>
        </w:rP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rsidRPr="240F670C">
        <w:rPr>
          <w:color w:val="333333"/>
        </w:rPr>
        <w:fldChar w:fldCharType="separate"/>
      </w:r>
      <w:r w:rsidR="00B22829" w:rsidRPr="240F670C">
        <w:rPr>
          <w:noProof/>
          <w:color w:val="333333"/>
        </w:rPr>
        <w:t>[1]</w:t>
      </w:r>
      <w:r w:rsidRPr="240F670C">
        <w:rPr>
          <w:color w:val="333333"/>
        </w:rPr>
        <w:fldChar w:fldCharType="end"/>
      </w:r>
      <w:r w:rsidRPr="240F670C">
        <w:rPr>
          <w:color w:val="333333"/>
        </w:rPr>
        <w:t>.</w:t>
      </w:r>
      <w:r w:rsidR="5EB85ACE" w:rsidRPr="240F670C">
        <w:rPr>
          <w:color w:val="333333"/>
        </w:rPr>
        <w:t xml:space="preserve"> </w:t>
      </w:r>
      <w:r w:rsidRPr="240F670C">
        <w:rPr>
          <w:color w:val="333333"/>
        </w:rPr>
        <w:t xml:space="preserve">Unfortunately, </w:t>
      </w:r>
      <w:r w:rsidR="75FE57E8">
        <w:t>p</w:t>
      </w:r>
      <w:r w:rsidR="00ED177D">
        <w:t>roteomics</w:t>
      </w:r>
      <w:r w:rsidR="00372EA2">
        <w:t xml:space="preserve"> experimental design and </w:t>
      </w:r>
      <w:r w:rsidR="004414AA">
        <w:t>sample-related</w:t>
      </w:r>
      <w:r w:rsidR="00372EA2">
        <w:t xml:space="preserve"> information are </w:t>
      </w:r>
      <w:r w:rsidR="1586ABF3">
        <w:t>often</w:t>
      </w:r>
      <w:r w:rsidR="00372EA2">
        <w:t xml:space="preserve"> missing</w:t>
      </w:r>
      <w:r w:rsidR="00ED177D">
        <w:t xml:space="preserve"> in </w:t>
      </w:r>
      <w:r w:rsidR="29750097">
        <w:t>public</w:t>
      </w:r>
      <w:r w:rsidR="00ED177D">
        <w:t xml:space="preserve"> repositories</w:t>
      </w:r>
      <w:r w:rsidR="00372EA2">
        <w:t xml:space="preserve"> or stored in very diverse ways and formats. For example, the CPTAC consortium (</w:t>
      </w:r>
      <w:hyperlink r:id="rId11">
        <w:r w:rsidR="00F50CBF" w:rsidRPr="240F670C">
          <w:rPr>
            <w:rStyle w:val="Hyperlink"/>
          </w:rPr>
          <w:t>https://cptac-data-portal.georgetown.edu/</w:t>
        </w:r>
      </w:hyperlink>
      <w:r w:rsidR="00372EA2">
        <w:t xml:space="preserve">) provides for every dataset a set of excel files with the information on each sample (e.g. </w:t>
      </w:r>
      <w:hyperlink r:id="rId12">
        <w:r w:rsidR="00F50CBF" w:rsidRPr="240F670C">
          <w:rPr>
            <w:rStyle w:val="Hyperlink"/>
          </w:rPr>
          <w:t>https://cptac-data-portal.georgetown.edu/study-summary/S048</w:t>
        </w:r>
      </w:hyperlink>
      <w:r w:rsidR="00372EA2">
        <w:t xml:space="preserve">) including </w:t>
      </w:r>
      <w:r w:rsidR="004414AA">
        <w:t>tumor</w:t>
      </w:r>
      <w:r w:rsidR="00372EA2">
        <w:t xml:space="preserve"> size, origin</w:t>
      </w:r>
      <w:r w:rsidR="6C3A1294">
        <w:t>,</w:t>
      </w:r>
      <w:r w:rsidR="00372EA2">
        <w:t xml:space="preserve"> but also how every sample is related to a specific raw file (e.g. instrument configuration parameters). As a resource routinely </w:t>
      </w:r>
      <w:r w:rsidR="004414AA">
        <w:t>re-</w:t>
      </w:r>
      <w:proofErr w:type="spellStart"/>
      <w:r w:rsidR="004414AA">
        <w:t>analyzing</w:t>
      </w:r>
      <w:proofErr w:type="spellEnd"/>
      <w:r w:rsidR="00372EA2">
        <w:t xml:space="preserve"> public datasets, </w:t>
      </w:r>
      <w:proofErr w:type="spellStart"/>
      <w:r w:rsidR="00372EA2">
        <w:t>ProteomicsDB</w:t>
      </w:r>
      <w:proofErr w:type="spellEnd"/>
      <w:r w:rsidR="00372EA2">
        <w:t xml:space="preserve"> captures for each sample in the database a minimum number of properties to describe the sample and the related experimental protocol such as tissue, digestion method</w:t>
      </w:r>
      <w:r w:rsidR="004414AA">
        <w:t>,</w:t>
      </w:r>
      <w:r w:rsidR="00372EA2">
        <w:t xml:space="preserve"> </w:t>
      </w:r>
      <w:r w:rsidR="4B57BF6E">
        <w:t>and</w:t>
      </w:r>
      <w:r w:rsidR="00372EA2">
        <w:t xml:space="preserve"> instrument (</w:t>
      </w:r>
      <w:r w:rsidR="0041608F">
        <w:t>e.g.,</w:t>
      </w:r>
      <w:r w:rsidR="00372EA2">
        <w:t xml:space="preserve"> </w:t>
      </w:r>
      <w:hyperlink r:id="rId13" w:anchor="projects/4267/6228">
        <w:r w:rsidR="00F50CBF" w:rsidRPr="240F670C">
          <w:rPr>
            <w:rStyle w:val="Hyperlink"/>
          </w:rPr>
          <w:t>https://www.proteomicsdb.org/#projects/4267/6228</w:t>
        </w:r>
      </w:hyperlink>
      <w:r w:rsidR="00372EA2">
        <w:t>).</w:t>
      </w:r>
      <w:r w:rsidR="002E722E">
        <w:t xml:space="preserve"> </w:t>
      </w:r>
      <w:commentRangeStart w:id="7"/>
      <w:commentRangeStart w:id="8"/>
      <w:r w:rsidR="28240C70" w:rsidRPr="240F670C">
        <w:rPr>
          <w:color w:val="333333"/>
        </w:rPr>
        <w:t>Such heterogeneity</w:t>
      </w:r>
      <w:commentRangeEnd w:id="7"/>
      <w:r w:rsidR="00C24B8E">
        <w:rPr>
          <w:rStyle w:val="CommentReference"/>
        </w:rPr>
        <w:commentReference w:id="7"/>
      </w:r>
      <w:commentRangeEnd w:id="8"/>
      <w:r w:rsidR="00511B8E">
        <w:rPr>
          <w:rStyle w:val="CommentReference"/>
        </w:rPr>
        <w:commentReference w:id="8"/>
      </w:r>
      <w:r w:rsidR="28240C70" w:rsidRPr="240F670C">
        <w:rPr>
          <w:color w:val="333333"/>
        </w:rPr>
        <w:t xml:space="preserve"> often prevents data interpretation, reproducibility, and integration of data from different resources. </w:t>
      </w:r>
      <w:r w:rsidR="00C24B8E">
        <w:rPr>
          <w:color w:val="333333"/>
        </w:rPr>
        <w:t xml:space="preserve">In ProteomeXchange (PX), the sample metadata is provided in multiple custom file formats and data models (e.g., excel files) because none of the PX partners has defined </w:t>
      </w:r>
      <w:ins w:id="9" w:author="Yasset Perez Riverol" w:date="2021-04-12T13:02:00Z">
        <w:r w:rsidR="0016554F">
          <w:rPr>
            <w:color w:val="333333"/>
          </w:rPr>
          <w:t>a</w:t>
        </w:r>
      </w:ins>
      <w:r w:rsidR="00C24B8E">
        <w:rPr>
          <w:color w:val="333333"/>
        </w:rPr>
        <w:t xml:space="preserve"> standard way to provide this information. </w:t>
      </w:r>
      <w:r w:rsidR="28240C70" w:rsidRPr="240F670C">
        <w:rPr>
          <w:color w:val="333333"/>
        </w:rPr>
        <w:t xml:space="preserve">This is why we propose </w:t>
      </w:r>
      <w:r w:rsidR="00F9208D" w:rsidRPr="240F670C">
        <w:rPr>
          <w:color w:val="333333"/>
        </w:rPr>
        <w:t>a data</w:t>
      </w:r>
      <w:r w:rsidR="0460E178" w:rsidRPr="7A617FE7">
        <w:rPr>
          <w:color w:val="333333"/>
        </w:rPr>
        <w:t xml:space="preserve"> </w:t>
      </w:r>
      <w:r w:rsidR="28240C70" w:rsidRPr="240F670C">
        <w:rPr>
          <w:color w:val="333333"/>
        </w:rPr>
        <w:t>standard for</w:t>
      </w:r>
      <w:r w:rsidR="4563EBE6" w:rsidRPr="240F670C">
        <w:rPr>
          <w:color w:val="333333"/>
        </w:rPr>
        <w:t xml:space="preserve"> proteomics</w:t>
      </w:r>
      <w:r w:rsidR="28240C70" w:rsidRPr="240F670C">
        <w:rPr>
          <w:color w:val="333333"/>
        </w:rPr>
        <w:t xml:space="preserve"> metadata annotation.</w:t>
      </w:r>
      <w:r w:rsidR="00372EA2">
        <w:t xml:space="preserve"> For every proteomics dataset we </w:t>
      </w:r>
      <w:r w:rsidR="3005040B">
        <w:t>propose to</w:t>
      </w:r>
      <w:r w:rsidR="00372EA2">
        <w:t xml:space="preserve"> capture at least three levels of metadata: (</w:t>
      </w:r>
      <w:proofErr w:type="spellStart"/>
      <w:r w:rsidR="00372EA2">
        <w:t>i</w:t>
      </w:r>
      <w:proofErr w:type="spellEnd"/>
      <w:r w:rsidR="00372EA2">
        <w:t xml:space="preserve">) dataset description, (ii) the sample to data files related information; and (iii) </w:t>
      </w:r>
      <w:r w:rsidR="4490378A">
        <w:t>the technical/proteomics specific information</w:t>
      </w:r>
      <w:r w:rsidR="3F1C3F5E">
        <w:t>, available</w:t>
      </w:r>
      <w:r w:rsidR="4490378A">
        <w:t xml:space="preserve"> in </w:t>
      </w:r>
      <w:r w:rsidR="00372EA2">
        <w:t>standard data file formats (</w:t>
      </w:r>
      <w:r w:rsidR="00104605">
        <w:t>e.g.,</w:t>
      </w:r>
      <w:r w:rsidR="00372EA2">
        <w:t xml:space="preserve"> </w:t>
      </w:r>
      <w:r w:rsidR="17CA2287">
        <w:t xml:space="preserve">the PSI formats </w:t>
      </w:r>
      <w:r w:rsidR="00372EA2">
        <w:t xml:space="preserve">mzIdentML, </w:t>
      </w:r>
      <w:proofErr w:type="spellStart"/>
      <w:r w:rsidR="00372EA2">
        <w:t>mzML</w:t>
      </w:r>
      <w:proofErr w:type="spellEnd"/>
      <w:r w:rsidR="00372EA2">
        <w:t>, or mzTab</w:t>
      </w:r>
      <w:r w:rsidR="27483B8D">
        <w:t>, among others</w:t>
      </w:r>
      <w:r w:rsidR="00372EA2">
        <w:t xml:space="preserve">). </w:t>
      </w:r>
    </w:p>
    <w:p w14:paraId="45044FBC" w14:textId="0E4C1BFC" w:rsidR="00FF4CCA" w:rsidRDefault="00FF4CCA" w:rsidP="00BB60DD">
      <w:pPr>
        <w:jc w:val="both"/>
      </w:pPr>
    </w:p>
    <w:p w14:paraId="1AEADB80" w14:textId="04BA5511" w:rsidR="00FF4CCA" w:rsidRDefault="00372EA2" w:rsidP="00BB60DD">
      <w:pPr>
        <w:jc w:val="both"/>
      </w:pPr>
      <w:r>
        <w:t xml:space="preserve">The general </w:t>
      </w:r>
      <w:r w:rsidR="79287DB8">
        <w:t>dataset</w:t>
      </w:r>
      <w:r>
        <w:t xml:space="preserve"> description includes minimum information to describe the study</w:t>
      </w:r>
      <w:r w:rsidR="3AA55468">
        <w:t xml:space="preserve"> overall</w:t>
      </w:r>
      <w:r>
        <w:t>: title, description, date of publication, type of experiment (</w:t>
      </w:r>
      <w:r w:rsidR="00DB3BAC">
        <w:t>e.g.,</w:t>
      </w:r>
      <w:r>
        <w:t xml:space="preserve"> </w:t>
      </w:r>
      <w:hyperlink r:id="rId18">
        <w:r w:rsidR="00FF4CCA" w:rsidRPr="65FC1B0A">
          <w:rPr>
            <w:rStyle w:val="Hyperlink"/>
          </w:rPr>
          <w:t>http://proteomecentral.proteomexchange.org/cgi/GetDataset?ID=PXD016060.0-1&amp;outputMode=XML</w:t>
        </w:r>
      </w:hyperlink>
      <w:r>
        <w:t xml:space="preserve">). The </w:t>
      </w:r>
      <w:r w:rsidR="762C899E">
        <w:t>proteomics</w:t>
      </w:r>
      <w:r>
        <w:t xml:space="preserve"> standard data files </w:t>
      </w:r>
      <w:r w:rsidR="12DF5FA0">
        <w:t>contain</w:t>
      </w:r>
      <w:r>
        <w:t xml:space="preserve"> </w:t>
      </w:r>
      <w:r w:rsidR="3FADCF2A">
        <w:t xml:space="preserve">mostly </w:t>
      </w:r>
      <w:r>
        <w:t xml:space="preserve">the </w:t>
      </w:r>
      <w:r w:rsidR="68141393">
        <w:t xml:space="preserve">technical </w:t>
      </w:r>
      <w:r>
        <w:t xml:space="preserve">metadata associated with the dataset including search engine settings, scores, workflows, configuration files, </w:t>
      </w:r>
      <w:r w:rsidR="58C2EAC1">
        <w:t xml:space="preserve">but </w:t>
      </w:r>
      <w:r w:rsidR="6711210B">
        <w:t xml:space="preserve">do </w:t>
      </w:r>
      <w:r w:rsidR="037942C6">
        <w:t>include</w:t>
      </w:r>
      <w:r w:rsidR="58C2EAC1">
        <w:t xml:space="preserve"> </w:t>
      </w:r>
      <w:r w:rsidR="5262E9E9">
        <w:t xml:space="preserve">very limited </w:t>
      </w:r>
      <w:r w:rsidR="1E8A7FE7">
        <w:t>information about the</w:t>
      </w:r>
      <w:r w:rsidR="5FBBF84A">
        <w:t xml:space="preserve"> sample metadata and</w:t>
      </w:r>
      <w:r w:rsidR="0CD7839A">
        <w:t>/or the</w:t>
      </w:r>
      <w:r w:rsidR="58C2EAC1">
        <w:t xml:space="preserve"> experimental </w:t>
      </w:r>
      <w:r w:rsidR="00F52AEE">
        <w:t>design</w:t>
      </w:r>
      <w:r w:rsidRPr="65FC1B0A">
        <w:rPr>
          <w:i/>
          <w:iCs/>
        </w:rPr>
        <w:t>.</w:t>
      </w:r>
      <w:r>
        <w:t xml:space="preserve"> </w:t>
      </w:r>
      <w:r w:rsidR="003B7AB0">
        <w:t>Currently</w:t>
      </w:r>
      <w:r w:rsidR="756FE6D9">
        <w:t>, a</w:t>
      </w:r>
      <w:r>
        <w:t xml:space="preserve">ll ProteomeXchange partners mandate </w:t>
      </w:r>
      <w:r w:rsidR="4AE59BAD">
        <w:t xml:space="preserve">both types </w:t>
      </w:r>
      <w:r w:rsidR="00104605">
        <w:t>of information</w:t>
      </w:r>
      <w:r>
        <w:t xml:space="preserve"> for each dataset. However, the information regarding the sample</w:t>
      </w:r>
      <w:r w:rsidR="395886A4">
        <w:t>s</w:t>
      </w:r>
      <w:r>
        <w:t xml:space="preserve"> and its relation</w:t>
      </w:r>
      <w:r w:rsidR="298DB9A9">
        <w:t>ship</w:t>
      </w:r>
      <w:r>
        <w:t xml:space="preserve"> to the data files </w:t>
      </w:r>
      <w:r w:rsidR="00FF4CCA">
        <w:t>(</w:t>
      </w:r>
      <w:r>
        <w:t>Figure 1</w:t>
      </w:r>
      <w:r w:rsidR="00FF4CCA">
        <w:t>)</w:t>
      </w:r>
      <w:r>
        <w:t xml:space="preserve"> is mostly missing</w:t>
      </w:r>
      <w:r w:rsidR="00B22829">
        <w:t xml:space="preserve"> </w:t>
      </w:r>
      <w:r>
        <w:fldChar w:fldCharType="begin"/>
      </w:r>
      <w: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fldChar w:fldCharType="separate"/>
      </w:r>
      <w:r w:rsidR="00B22829" w:rsidRPr="65FC1B0A">
        <w:rPr>
          <w:noProof/>
        </w:rPr>
        <w:t>[1]</w:t>
      </w:r>
      <w:r>
        <w:fldChar w:fldCharType="end"/>
      </w:r>
      <w:r>
        <w:t xml:space="preserve">. </w:t>
      </w:r>
    </w:p>
    <w:p w14:paraId="1EB49C4D" w14:textId="77777777" w:rsidR="00FF4CCA" w:rsidRDefault="00FF4CCA" w:rsidP="003C44DE">
      <w:pPr>
        <w:jc w:val="both"/>
      </w:pPr>
    </w:p>
    <w:p w14:paraId="63CA2CD1" w14:textId="23E17EA2" w:rsidR="00372EA2" w:rsidRDefault="58911264" w:rsidP="240F670C">
      <w:pPr>
        <w:jc w:val="both"/>
      </w:pPr>
      <w:r>
        <w:t>These three levels of metadata are combined in the well-established data formats ISA-TAB</w:t>
      </w:r>
      <w:r w:rsidR="667E3B4F">
        <w:t xml:space="preserve"> </w:t>
      </w:r>
      <w:r w:rsidR="00372EA2">
        <w:fldChar w:fldCharType="begin"/>
      </w:r>
      <w:r w:rsidR="00372EA2">
        <w:instrText xml:space="preserve"> ADDIN EN.CITE &lt;EndNote&gt;&lt;Cite&gt;&lt;Author&gt;Gonzalez-Beltran&lt;/Author&gt;&lt;Year&gt;2014&lt;/Year&gt;&lt;RecNum&gt;594&lt;/RecNum&gt;&lt;DisplayText&gt;[2]&lt;/DisplayText&gt;&lt;record&gt;&lt;rec-number&gt;594&lt;/rec-number&gt;&lt;foreign-keys&gt;&lt;key app="EN" db-id="5dw0a5xfb0fxdjee2s9x9densasarfwstsst" timestamp="1603377109"&gt;594&lt;/key&gt;&lt;/foreign-keys&gt;&lt;ref-type name="Journal Article"&gt;17&lt;/ref-type&gt;&lt;contributors&gt;&lt;authors&gt;&lt;author&gt;Gonzalez-Beltran, A.&lt;/author&gt;&lt;author&gt;Maguire, E.&lt;/author&gt;&lt;author&gt;Sansone, S. A.&lt;/author&gt;&lt;author&gt;Rocca-Serra, P.&lt;/author&gt;&lt;/authors&gt;&lt;/contributors&gt;&lt;titles&gt;&lt;title&gt;linkedISA: semantic representation of ISA-Tab experimental metadata&lt;/title&gt;&lt;secondary-title&gt;BMC Bioinformatics&lt;/secondary-title&gt;&lt;/titles&gt;&lt;periodical&gt;&lt;full-title&gt;BMC Bioinformatics&lt;/full-title&gt;&lt;/periodical&gt;&lt;pages&gt;S4&lt;/pages&gt;&lt;volume&gt;15 Suppl 14&lt;/volume&gt;&lt;edition&gt;2014/12/05&lt;/edition&gt;&lt;keywords&gt;&lt;keyword&gt;Biological Science Disciplines/methods&lt;/keyword&gt;&lt;keyword&gt;*Data Curation&lt;/keyword&gt;&lt;keyword&gt;*Datasets as Topic&lt;/keyword&gt;&lt;keyword&gt;Internet&lt;/keyword&gt;&lt;keyword&gt;Research Design&lt;/keyword&gt;&lt;keyword&gt;Semantics&lt;/keyword&gt;&lt;keyword&gt;*Software&lt;/keyword&gt;&lt;/keywords&gt;&lt;dates&gt;&lt;year&gt;2014&lt;/year&gt;&lt;/dates&gt;&lt;isbn&gt;1471-2105 (Electronic)&amp;#xD;1471-2105 (Linking)&lt;/isbn&gt;&lt;accession-num&gt;25472428&lt;/accession-num&gt;&lt;urls&gt;&lt;related-urls&gt;&lt;url&gt;https://www.ncbi.nlm.nih.gov/pubmed/25472428&lt;/url&gt;&lt;/related-urls&gt;&lt;/urls&gt;&lt;custom2&gt;PMC4255742&lt;/custom2&gt;&lt;electronic-resource-num&gt;10.1186/1471-2105-15-S14-S4&lt;/electronic-resource-num&gt;&lt;/record&gt;&lt;/Cite&gt;&lt;/EndNote&gt;</w:instrText>
      </w:r>
      <w:r w:rsidR="00372EA2">
        <w:fldChar w:fldCharType="separate"/>
      </w:r>
      <w:r w:rsidR="01602656" w:rsidRPr="187EA46F">
        <w:rPr>
          <w:noProof/>
        </w:rPr>
        <w:t>[2]</w:t>
      </w:r>
      <w:r w:rsidR="00372EA2">
        <w:fldChar w:fldCharType="end"/>
      </w:r>
      <w:r>
        <w:t xml:space="preserve"> (</w:t>
      </w:r>
      <w:hyperlink r:id="rId19">
        <w:r w:rsidR="3041941C" w:rsidRPr="187EA46F">
          <w:rPr>
            <w:rStyle w:val="Hyperlink"/>
          </w:rPr>
          <w:t>https://www.isacommons.org/</w:t>
        </w:r>
      </w:hyperlink>
      <w:r>
        <w:t>)</w:t>
      </w:r>
      <w:r w:rsidR="3041941C">
        <w:t xml:space="preserve"> </w:t>
      </w:r>
      <w:r>
        <w:t>or MAGE-TAB</w:t>
      </w:r>
      <w:r w:rsidR="3041941C">
        <w:t xml:space="preserve"> </w:t>
      </w:r>
      <w:r w:rsidR="00372EA2">
        <w:fldChar w:fldCharType="begin"/>
      </w:r>
      <w:r w:rsidR="00372EA2">
        <w:instrText xml:space="preserve"> ADDIN EN.CITE &lt;EndNote&gt;&lt;Cite&gt;&lt;Author&gt;Rayner&lt;/Author&gt;&lt;Year&gt;2006&lt;/Year&gt;&lt;RecNum&gt;582&lt;/RecNum&gt;&lt;DisplayText&gt;[3]&lt;/DisplayText&gt;&lt;record&gt;&lt;rec-number&gt;582&lt;/rec-number&gt;&lt;foreign-keys&gt;&lt;key app="EN" db-id="5dw0a5xfb0fxdjee2s9x9densasarfwstsst" timestamp="1602248633"&gt;582&lt;/key&gt;&lt;/foreign-keys&gt;&lt;ref-type name="Journal Article"&gt;17&lt;/ref-type&gt;&lt;contributors&gt;&lt;authors&gt;&lt;author&gt;Rayner, T. F.&lt;/author&gt;&lt;author&gt;Rocca-Serra, P.&lt;/author&gt;&lt;author&gt;Spellman, P. T.&lt;/author&gt;&lt;author&gt;Causton, H. C.&lt;/author&gt;&lt;author&gt;Farne, A.&lt;/author&gt;&lt;author&gt;Holloway, E.&lt;/author&gt;&lt;author&gt;Irizarry, R. A.&lt;/author&gt;&lt;author&gt;Liu, J.&lt;/author&gt;&lt;author&gt;Maier, D. S.&lt;/author&gt;&lt;author&gt;Miller, M.&lt;/author&gt;&lt;author&gt;Petersen, K.&lt;/author&gt;&lt;author&gt;Quackenbush, J.&lt;/author&gt;&lt;author&gt;Sherlock, G.&lt;/author&gt;&lt;author&gt;Stoeckert, C. J., Jr.&lt;/author&gt;&lt;author&gt;White, J.&lt;/author&gt;&lt;author&gt;Whetzel, P. L.&lt;/author&gt;&lt;author&gt;Wymore, F.&lt;/author&gt;&lt;author&gt;Parkinson, H.&lt;/author&gt;&lt;author&gt;Sarkans, U.&lt;/author&gt;&lt;author&gt;Ball, C. A.&lt;/author&gt;&lt;author&gt;Brazma, A.&lt;/author&gt;&lt;/authors&gt;&lt;/contributors&gt;&lt;auth-address&gt;European Bioinformatics Institute, Wellcome Trust Genome Campus, Hinxton, Cambridge, UK. rayner@ebi.ac.uk&lt;/auth-address&gt;&lt;titles&gt;&lt;title&gt;A simple spreadsheet-based, MIAME-supportive format for microarray data: MAGE-TAB&lt;/title&gt;&lt;secondary-title&gt;BMC Bioinformatics&lt;/secondary-title&gt;&lt;/titles&gt;&lt;periodical&gt;&lt;full-title&gt;BMC Bioinformatics&lt;/full-title&gt;&lt;/periodical&gt;&lt;pages&gt;489&lt;/pages&gt;&lt;volume&gt;7&lt;/volume&gt;&lt;edition&gt;2006/11/08&lt;/edition&gt;&lt;keywords&gt;&lt;keyword&gt;Computational Biology/*methods&lt;/keyword&gt;&lt;keyword&gt;Databases, Genetic&lt;/keyword&gt;&lt;keyword&gt;Humans&lt;/keyword&gt;&lt;keyword&gt;Oligonucleotide Array Sequence Analysis/*methods&lt;/keyword&gt;&lt;keyword&gt;*Software&lt;/keyword&gt;&lt;/keywords&gt;&lt;dates&gt;&lt;year&gt;2006&lt;/year&gt;&lt;pub-dates&gt;&lt;date&gt;Nov 6&lt;/date&gt;&lt;/pub-dates&gt;&lt;/dates&gt;&lt;isbn&gt;1471-2105 (Electronic)&amp;#xD;1471-2105 (Linking)&lt;/isbn&gt;&lt;accession-num&gt;17087822&lt;/accession-num&gt;&lt;urls&gt;&lt;related-urls&gt;&lt;url&gt;https://www.ncbi.nlm.nih.gov/pubmed/17087822&lt;/url&gt;&lt;/related-urls&gt;&lt;/urls&gt;&lt;custom2&gt;PMC1687205&lt;/custom2&gt;&lt;electronic-resource-num&gt;10.1186/1471-2105-7-489&lt;/electronic-resource-num&gt;&lt;/record&gt;&lt;/Cite&gt;&lt;/EndNote&gt;</w:instrText>
      </w:r>
      <w:r w:rsidR="00372EA2">
        <w:fldChar w:fldCharType="separate"/>
      </w:r>
      <w:r w:rsidR="01602656" w:rsidRPr="187EA46F">
        <w:rPr>
          <w:noProof/>
        </w:rPr>
        <w:t>[3]</w:t>
      </w:r>
      <w:r w:rsidR="00372EA2">
        <w:fldChar w:fldCharType="end"/>
      </w:r>
      <w:r>
        <w:t>, which are used in other omics fields</w:t>
      </w:r>
      <w:r w:rsidR="260912EA">
        <w:t xml:space="preserve"> such as metabolomics and transcriptomics</w:t>
      </w:r>
      <w:r>
        <w:t xml:space="preserve">. In both data formats, a tab-delimited file is used to annotate </w:t>
      </w:r>
      <w:r w:rsidR="429A9B03">
        <w:t>the sample</w:t>
      </w:r>
      <w:r>
        <w:t xml:space="preserve"> </w:t>
      </w:r>
      <w:r w:rsidR="691CAD76">
        <w:t xml:space="preserve">metadata </w:t>
      </w:r>
      <w:r>
        <w:t>and link it to the corresponding data file(s)</w:t>
      </w:r>
      <w:r w:rsidR="7EDFF490">
        <w:t>. In MAGE-TAB this information is encoded in the</w:t>
      </w:r>
      <w:r w:rsidR="00D00F28">
        <w:t xml:space="preserve"> </w:t>
      </w:r>
      <w:r>
        <w:t xml:space="preserve">sample to data </w:t>
      </w:r>
      <w:r w:rsidR="670C38F0">
        <w:t xml:space="preserve">relationship </w:t>
      </w:r>
      <w:r>
        <w:t xml:space="preserve">file format - SDRF). Both data formats encode the properties and sample attributes as columns, and each row represents a sample in the study. </w:t>
      </w:r>
      <w:r w:rsidR="004B7F5C">
        <w:t xml:space="preserve">However, </w:t>
      </w:r>
      <w:r w:rsidR="00FA4487">
        <w:t xml:space="preserve">more </w:t>
      </w:r>
      <w:r w:rsidR="00313C29">
        <w:t xml:space="preserve">important </w:t>
      </w:r>
      <w:r w:rsidR="004414AA">
        <w:t>than</w:t>
      </w:r>
      <w:r w:rsidR="00313C29">
        <w:t xml:space="preserve"> the </w:t>
      </w:r>
      <w:r w:rsidR="00F251FA">
        <w:t>file</w:t>
      </w:r>
      <w:r w:rsidR="3C23164C">
        <w:t xml:space="preserve"> </w:t>
      </w:r>
      <w:r w:rsidR="00F251FA">
        <w:t xml:space="preserve">format itself, </w:t>
      </w:r>
      <w:r>
        <w:t xml:space="preserve">general guidelines about what information </w:t>
      </w:r>
      <w:r w:rsidR="2C0920CE">
        <w:t>needs to</w:t>
      </w:r>
      <w:r>
        <w:t xml:space="preserve"> be encoded</w:t>
      </w:r>
      <w:r w:rsidR="00C80205">
        <w:t xml:space="preserve"> to enable reproducibility of proteomics </w:t>
      </w:r>
      <w:r w:rsidR="00E27407">
        <w:t>results is needed</w:t>
      </w:r>
      <w:r>
        <w:t xml:space="preserve">. The lack of guidelines to annotate </w:t>
      </w:r>
      <w:r>
        <w:lastRenderedPageBreak/>
        <w:t xml:space="preserve">information </w:t>
      </w:r>
      <w:r w:rsidR="6EC65FB9">
        <w:t>such as</w:t>
      </w:r>
      <w:r>
        <w:t xml:space="preserve"> disease stage, cell line code, organism part</w:t>
      </w:r>
      <w:r w:rsidR="6F0DD7CF">
        <w:t>,</w:t>
      </w:r>
      <w:r>
        <w:t xml:space="preserve"> </w:t>
      </w:r>
      <w:r w:rsidR="30BF5C66">
        <w:t xml:space="preserve">or </w:t>
      </w:r>
      <w:r>
        <w:t>the analytical information</w:t>
      </w:r>
      <w:r w:rsidR="6810C0FE">
        <w:t xml:space="preserve"> about</w:t>
      </w:r>
      <w:r>
        <w:t xml:space="preserve"> </w:t>
      </w:r>
      <w:proofErr w:type="spellStart"/>
      <w:r w:rsidR="004414AA">
        <w:t>labeling</w:t>
      </w:r>
      <w:proofErr w:type="spellEnd"/>
      <w:r>
        <w:t xml:space="preserve"> channels (</w:t>
      </w:r>
      <w:r w:rsidR="00104605">
        <w:t>e.g.,</w:t>
      </w:r>
      <w:r>
        <w:t xml:space="preserve"> TMT, SILAC) makes the data representation incomplete</w:t>
      </w:r>
      <w:r w:rsidR="131792C5">
        <w:t>. The consequence is that it is not possible</w:t>
      </w:r>
      <w:r>
        <w:t xml:space="preserve"> to understand the original </w:t>
      </w:r>
      <w:r w:rsidR="30BF5C66">
        <w:t>experiment, and</w:t>
      </w:r>
      <w:r w:rsidR="170D0A12">
        <w:t>/</w:t>
      </w:r>
      <w:r>
        <w:t>or perform a re-analysis</w:t>
      </w:r>
      <w:r w:rsidR="62059904">
        <w:t xml:space="preserve"> of the dataset</w:t>
      </w:r>
      <w:r w:rsidR="0AEF0F5D">
        <w:t>,</w:t>
      </w:r>
      <w:r w:rsidR="62059904">
        <w:t xml:space="preserve"> having all the necessary information for reproducibility purposes</w:t>
      </w:r>
      <w:r>
        <w:t xml:space="preserve">. </w:t>
      </w:r>
      <w:r w:rsidR="290F7154">
        <w:t>For instance, i</w:t>
      </w:r>
      <w:r>
        <w:t xml:space="preserve">f the information </w:t>
      </w:r>
      <w:r w:rsidR="49B639C2">
        <w:t>about</w:t>
      </w:r>
      <w:r>
        <w:t xml:space="preserve"> the fraction</w:t>
      </w:r>
      <w:r w:rsidR="749FB6AB">
        <w:t>s</w:t>
      </w:r>
      <w:r>
        <w:t xml:space="preserve">, </w:t>
      </w:r>
      <w:proofErr w:type="spellStart"/>
      <w:r w:rsidR="004414AA">
        <w:t>labeling</w:t>
      </w:r>
      <w:proofErr w:type="spellEnd"/>
      <w:r w:rsidR="6C1B6A45">
        <w:t xml:space="preserve"> channels</w:t>
      </w:r>
      <w:r>
        <w:t>, or enrichment method</w:t>
      </w:r>
      <w:r w:rsidR="338E87BA">
        <w:t>s</w:t>
      </w:r>
      <w:r>
        <w:t xml:space="preserve"> is not annotated, the reuse and reproduc</w:t>
      </w:r>
      <w:r w:rsidR="5AEF738A">
        <w:t>tion</w:t>
      </w:r>
      <w:r>
        <w:t xml:space="preserve"> of the original results will be challenging</w:t>
      </w:r>
      <w:r w:rsidR="376A0B1B">
        <w:t xml:space="preserve">, if </w:t>
      </w:r>
      <w:r w:rsidR="64752F5B">
        <w:t>possible,</w:t>
      </w:r>
      <w:r w:rsidR="376A0B1B">
        <w:t xml:space="preserve"> at all</w:t>
      </w:r>
      <w:r>
        <w:t>.</w:t>
      </w:r>
    </w:p>
    <w:p w14:paraId="1A7598B5" w14:textId="77777777" w:rsidR="00372EA2" w:rsidRDefault="00372EA2" w:rsidP="003C44DE">
      <w:pPr>
        <w:jc w:val="both"/>
      </w:pPr>
    </w:p>
    <w:p w14:paraId="5AF6FEA5" w14:textId="7E8B55C6" w:rsidR="00372EA2" w:rsidRDefault="00345482" w:rsidP="004C39FF">
      <w:pPr>
        <w:jc w:val="center"/>
      </w:pPr>
      <w:r w:rsidRPr="00345482">
        <w:drawing>
          <wp:inline distT="0" distB="0" distL="0" distR="0" wp14:anchorId="780E9FAA" wp14:editId="09C9277E">
            <wp:extent cx="5486400" cy="4016375"/>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20"/>
                    <a:stretch>
                      <a:fillRect/>
                    </a:stretch>
                  </pic:blipFill>
                  <pic:spPr>
                    <a:xfrm>
                      <a:off x="0" y="0"/>
                      <a:ext cx="5486400" cy="4016375"/>
                    </a:xfrm>
                    <a:prstGeom prst="rect">
                      <a:avLst/>
                    </a:prstGeom>
                  </pic:spPr>
                </pic:pic>
              </a:graphicData>
            </a:graphic>
          </wp:inline>
        </w:drawing>
      </w:r>
    </w:p>
    <w:p w14:paraId="14D71E59" w14:textId="77777777" w:rsidR="00684D9B" w:rsidRDefault="00684D9B" w:rsidP="003C44DE">
      <w:pPr>
        <w:jc w:val="both"/>
        <w:rPr>
          <w:b/>
          <w:bCs/>
          <w:sz w:val="22"/>
          <w:szCs w:val="22"/>
        </w:rPr>
      </w:pPr>
    </w:p>
    <w:p w14:paraId="54053498" w14:textId="7C3D1E60" w:rsidR="00372EA2" w:rsidRDefault="00E27407" w:rsidP="003C44DE">
      <w:pPr>
        <w:jc w:val="both"/>
        <w:rPr>
          <w:sz w:val="22"/>
          <w:szCs w:val="22"/>
        </w:rPr>
      </w:pPr>
      <w:commentRangeStart w:id="10"/>
      <w:commentRangeStart w:id="11"/>
      <w:r w:rsidRPr="00684D9B">
        <w:rPr>
          <w:b/>
          <w:bCs/>
          <w:sz w:val="22"/>
          <w:szCs w:val="22"/>
        </w:rPr>
        <w:t>Figure 1</w:t>
      </w:r>
      <w:r w:rsidRPr="00684D9B">
        <w:rPr>
          <w:sz w:val="22"/>
          <w:szCs w:val="22"/>
        </w:rPr>
        <w:t xml:space="preserve">: </w:t>
      </w:r>
      <w:r w:rsidR="31F316D1" w:rsidRPr="7A617FE7">
        <w:rPr>
          <w:sz w:val="22"/>
          <w:szCs w:val="22"/>
        </w:rPr>
        <w:t xml:space="preserve">The </w:t>
      </w:r>
      <w:r w:rsidR="0041608F" w:rsidRPr="7A617FE7">
        <w:rPr>
          <w:sz w:val="22"/>
          <w:szCs w:val="22"/>
        </w:rPr>
        <w:t>MAGE</w:t>
      </w:r>
      <w:r w:rsidR="6CBE910E" w:rsidRPr="7A617FE7">
        <w:rPr>
          <w:sz w:val="22"/>
          <w:szCs w:val="22"/>
        </w:rPr>
        <w:t>-</w:t>
      </w:r>
      <w:r w:rsidR="0041608F" w:rsidRPr="7A617FE7">
        <w:rPr>
          <w:sz w:val="22"/>
          <w:szCs w:val="22"/>
        </w:rPr>
        <w:t>TAB</w:t>
      </w:r>
      <w:r w:rsidR="00A37BB8" w:rsidRPr="00684D9B">
        <w:rPr>
          <w:sz w:val="22"/>
          <w:szCs w:val="22"/>
        </w:rPr>
        <w:t xml:space="preserve">-Proteomics </w:t>
      </w:r>
      <w:r w:rsidR="000F3725" w:rsidRPr="00684D9B">
        <w:rPr>
          <w:sz w:val="22"/>
          <w:szCs w:val="22"/>
        </w:rPr>
        <w:t xml:space="preserve">file format </w:t>
      </w:r>
      <w:r w:rsidR="009A2330" w:rsidRPr="00684D9B">
        <w:rPr>
          <w:sz w:val="22"/>
          <w:szCs w:val="22"/>
        </w:rPr>
        <w:t>stores</w:t>
      </w:r>
      <w:r w:rsidR="005E0A9A" w:rsidRPr="00684D9B">
        <w:rPr>
          <w:sz w:val="22"/>
          <w:szCs w:val="22"/>
        </w:rPr>
        <w:t xml:space="preserve"> the information of the sample and </w:t>
      </w:r>
      <w:r w:rsidR="005E0A9A" w:rsidRPr="55FB0C97">
        <w:rPr>
          <w:sz w:val="22"/>
          <w:szCs w:val="22"/>
        </w:rPr>
        <w:t>it</w:t>
      </w:r>
      <w:r w:rsidR="57895B94" w:rsidRPr="55FB0C97">
        <w:rPr>
          <w:sz w:val="22"/>
          <w:szCs w:val="22"/>
        </w:rPr>
        <w:t>s</w:t>
      </w:r>
      <w:r w:rsidR="005E0A9A" w:rsidRPr="00684D9B">
        <w:rPr>
          <w:sz w:val="22"/>
          <w:szCs w:val="22"/>
        </w:rPr>
        <w:t xml:space="preserve"> relation</w:t>
      </w:r>
      <w:r w:rsidR="009E2BD9">
        <w:rPr>
          <w:sz w:val="22"/>
          <w:szCs w:val="22"/>
        </w:rPr>
        <w:t>ship</w:t>
      </w:r>
      <w:r w:rsidR="005E0A9A" w:rsidRPr="00684D9B">
        <w:rPr>
          <w:sz w:val="22"/>
          <w:szCs w:val="22"/>
        </w:rPr>
        <w:t xml:space="preserve"> to the </w:t>
      </w:r>
      <w:r w:rsidR="009A2330" w:rsidRPr="00684D9B">
        <w:rPr>
          <w:sz w:val="22"/>
          <w:szCs w:val="22"/>
        </w:rPr>
        <w:t xml:space="preserve">data files in the dataset. The file format includes not only information about the sample but also about how the </w:t>
      </w:r>
      <w:r w:rsidR="00E63102" w:rsidRPr="00684D9B">
        <w:rPr>
          <w:sz w:val="22"/>
          <w:szCs w:val="22"/>
        </w:rPr>
        <w:t xml:space="preserve">data was </w:t>
      </w:r>
      <w:r w:rsidR="00684D9B" w:rsidRPr="00684D9B">
        <w:rPr>
          <w:sz w:val="22"/>
          <w:szCs w:val="22"/>
        </w:rPr>
        <w:t>acquired</w:t>
      </w:r>
      <w:r w:rsidR="00C30EC2" w:rsidRPr="00684D9B">
        <w:rPr>
          <w:sz w:val="22"/>
          <w:szCs w:val="22"/>
        </w:rPr>
        <w:t xml:space="preserve"> </w:t>
      </w:r>
      <w:r w:rsidR="00684D9B" w:rsidRPr="00684D9B">
        <w:rPr>
          <w:sz w:val="22"/>
          <w:szCs w:val="22"/>
        </w:rPr>
        <w:t xml:space="preserve">and </w:t>
      </w:r>
      <w:r w:rsidR="00684D9B" w:rsidRPr="55FB0C97">
        <w:rPr>
          <w:sz w:val="22"/>
          <w:szCs w:val="22"/>
        </w:rPr>
        <w:t>process</w:t>
      </w:r>
      <w:r w:rsidR="64C43C1B" w:rsidRPr="55FB0C97">
        <w:rPr>
          <w:sz w:val="22"/>
          <w:szCs w:val="22"/>
        </w:rPr>
        <w:t>ed</w:t>
      </w:r>
      <w:r w:rsidR="00684D9B" w:rsidRPr="00684D9B">
        <w:rPr>
          <w:sz w:val="22"/>
          <w:szCs w:val="22"/>
        </w:rPr>
        <w:t>.</w:t>
      </w:r>
      <w:commentRangeEnd w:id="10"/>
      <w:r w:rsidR="00917E23">
        <w:rPr>
          <w:rStyle w:val="CommentReference"/>
        </w:rPr>
        <w:commentReference w:id="10"/>
      </w:r>
      <w:commentRangeEnd w:id="11"/>
      <w:r w:rsidR="00345482">
        <w:rPr>
          <w:rStyle w:val="CommentReference"/>
        </w:rPr>
        <w:commentReference w:id="11"/>
      </w:r>
      <w:r w:rsidR="00684D9B" w:rsidRPr="00684D9B">
        <w:rPr>
          <w:sz w:val="22"/>
          <w:szCs w:val="22"/>
        </w:rPr>
        <w:t xml:space="preserve"> </w:t>
      </w:r>
    </w:p>
    <w:p w14:paraId="3DAAFE03" w14:textId="63DF92C7" w:rsidR="0062104D" w:rsidRDefault="0062104D" w:rsidP="003C44DE">
      <w:pPr>
        <w:jc w:val="both"/>
        <w:rPr>
          <w:sz w:val="22"/>
          <w:szCs w:val="22"/>
        </w:rPr>
      </w:pPr>
    </w:p>
    <w:p w14:paraId="7AED3E94" w14:textId="3023F42A" w:rsidR="005D5B21" w:rsidRPr="00382E46" w:rsidRDefault="00A0161C" w:rsidP="00934282">
      <w:pPr>
        <w:jc w:val="both"/>
      </w:pPr>
      <w:r w:rsidRPr="00185223">
        <w:t>We proposed in this specification to extend the MAGE</w:t>
      </w:r>
      <w:r w:rsidR="5FA0663C" w:rsidRPr="00185223">
        <w:t>-</w:t>
      </w:r>
      <w:r w:rsidRPr="00185223">
        <w:t xml:space="preserve">TAB </w:t>
      </w:r>
      <w:r w:rsidR="008A2FB0" w:rsidRPr="00185223">
        <w:t xml:space="preserve">file format </w:t>
      </w:r>
      <w:r w:rsidR="008A2FB0" w:rsidRPr="00595046">
        <w:t>(</w:t>
      </w:r>
      <w:hyperlink r:id="rId21" w:history="1">
        <w:r w:rsidR="008A2FB0" w:rsidRPr="003B7158">
          <w:rPr>
            <w:rStyle w:val="Hyperlink"/>
          </w:rPr>
          <w:t>http://fged.org/projects/mage-</w:t>
        </w:r>
        <w:r w:rsidR="008A2FB0" w:rsidRPr="00382E46">
          <w:rPr>
            <w:rStyle w:val="Hyperlink"/>
          </w:rPr>
          <w:t>tab/</w:t>
        </w:r>
      </w:hyperlink>
      <w:r w:rsidR="008A2FB0" w:rsidRPr="00595046">
        <w:t xml:space="preserve">) for </w:t>
      </w:r>
      <w:r w:rsidR="4424ECC1" w:rsidRPr="003B7158">
        <w:t>p</w:t>
      </w:r>
      <w:r w:rsidR="008A2FB0" w:rsidRPr="00382E46">
        <w:t>roteomics data representation. While MAGE</w:t>
      </w:r>
      <w:r w:rsidR="5C7A16EE" w:rsidRPr="00382E46">
        <w:t>-</w:t>
      </w:r>
      <w:r w:rsidR="008A2FB0" w:rsidRPr="00382E46">
        <w:t>TAB was originally developed for microarray data representation, it has been</w:t>
      </w:r>
      <w:r w:rsidR="004414AA">
        <w:t xml:space="preserve"> </w:t>
      </w:r>
      <w:r w:rsidR="008A2FB0" w:rsidRPr="00382E46">
        <w:t xml:space="preserve">extended for </w:t>
      </w:r>
      <w:r w:rsidR="007943C4" w:rsidRPr="00382E46">
        <w:t>RNA-</w:t>
      </w:r>
      <w:proofErr w:type="spellStart"/>
      <w:r w:rsidR="006D3C4A" w:rsidRPr="00382E46">
        <w:t>S</w:t>
      </w:r>
      <w:r w:rsidR="007943C4" w:rsidRPr="00382E46">
        <w:t>eq</w:t>
      </w:r>
      <w:proofErr w:type="spellEnd"/>
      <w:r w:rsidR="007943C4" w:rsidRPr="00382E46">
        <w:t xml:space="preserve"> and </w:t>
      </w:r>
      <w:r w:rsidR="1B410179" w:rsidRPr="00382E46">
        <w:t xml:space="preserve">more recently for </w:t>
      </w:r>
      <w:r w:rsidR="004414AA">
        <w:t>single-cell</w:t>
      </w:r>
      <w:r w:rsidR="007943C4" w:rsidRPr="00382E46">
        <w:t xml:space="preserve"> transcriptomics experiments </w:t>
      </w:r>
      <w:r w:rsidR="003F3845" w:rsidRPr="003B7158">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00486BD8" w:rsidRPr="00382E46">
        <w:instrText xml:space="preserve"> ADDIN EN.CITE </w:instrText>
      </w:r>
      <w:r w:rsidR="00486BD8" w:rsidRPr="00185223">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00486BD8" w:rsidRPr="00382E46">
        <w:instrText xml:space="preserve"> ADDIN EN.CITE.DATA </w:instrText>
      </w:r>
      <w:r w:rsidR="00486BD8" w:rsidRPr="00185223">
        <w:fldChar w:fldCharType="end"/>
      </w:r>
      <w:r w:rsidR="003F3845" w:rsidRPr="003B7158">
        <w:fldChar w:fldCharType="separate"/>
      </w:r>
      <w:r w:rsidR="00486BD8" w:rsidRPr="00185223">
        <w:t>[4, 5]</w:t>
      </w:r>
      <w:r w:rsidR="003F3845" w:rsidRPr="003B7158">
        <w:fldChar w:fldCharType="end"/>
      </w:r>
      <w:r w:rsidR="007943C4" w:rsidRPr="00595046">
        <w:t xml:space="preserve">. </w:t>
      </w:r>
      <w:r w:rsidR="00071F2A" w:rsidRPr="003B7158">
        <w:t>Thousands</w:t>
      </w:r>
      <w:r w:rsidR="00653987" w:rsidRPr="00382E46">
        <w:t xml:space="preserve"> of transcriptomics datasets </w:t>
      </w:r>
      <w:r w:rsidR="000A6ED5" w:rsidRPr="00382E46">
        <w:t>have</w:t>
      </w:r>
      <w:r w:rsidR="00653987" w:rsidRPr="00382E46">
        <w:t xml:space="preserve"> been annotated using MAGE</w:t>
      </w:r>
      <w:r w:rsidR="42F8CB71" w:rsidRPr="00382E46">
        <w:t>-</w:t>
      </w:r>
      <w:r w:rsidR="00653987" w:rsidRPr="00382E46">
        <w:t>TAB.</w:t>
      </w:r>
      <w:r w:rsidR="000A6ED5" w:rsidRPr="00382E46">
        <w:t xml:space="preserve"> </w:t>
      </w:r>
      <w:r w:rsidR="00934282" w:rsidRPr="00382E46">
        <w:t xml:space="preserve">By repurposing and extending MAGE-TAB for Proteomics, we aim to provide a format </w:t>
      </w:r>
      <w:r w:rsidR="299C8F6F" w:rsidRPr="00382E46">
        <w:t xml:space="preserve">that </w:t>
      </w:r>
      <w:r w:rsidR="004414AA">
        <w:t>facilitates</w:t>
      </w:r>
      <w:r w:rsidR="00934282" w:rsidRPr="00382E46">
        <w:t xml:space="preserve"> </w:t>
      </w:r>
      <w:r w:rsidR="47BCF166" w:rsidRPr="00382E46">
        <w:t>the</w:t>
      </w:r>
      <w:r w:rsidR="00934282" w:rsidRPr="00382E46">
        <w:t xml:space="preserve"> integration </w:t>
      </w:r>
      <w:r w:rsidR="08C5A121" w:rsidRPr="00382E46">
        <w:t>of proteomics datasets</w:t>
      </w:r>
      <w:r w:rsidR="00934282" w:rsidRPr="00382E46">
        <w:t xml:space="preserve"> with other omics data</w:t>
      </w:r>
      <w:r w:rsidR="73875823" w:rsidRPr="00382E46">
        <w:t xml:space="preserve"> types, </w:t>
      </w:r>
      <w:r w:rsidR="00F9208D" w:rsidRPr="00382E46">
        <w:t>i.e.,</w:t>
      </w:r>
      <w:r w:rsidR="67DDB6C9" w:rsidRPr="00382E46">
        <w:t xml:space="preserve"> </w:t>
      </w:r>
      <w:r w:rsidR="73875823" w:rsidRPr="00382E46">
        <w:t xml:space="preserve">enabling a better representation and linking between </w:t>
      </w:r>
      <w:proofErr w:type="spellStart"/>
      <w:r w:rsidR="73875823" w:rsidRPr="00382E46">
        <w:t>multiomics</w:t>
      </w:r>
      <w:proofErr w:type="spellEnd"/>
      <w:r w:rsidR="73875823" w:rsidRPr="00382E46">
        <w:t xml:space="preserve"> datasets available in different data repositories</w:t>
      </w:r>
      <w:r w:rsidR="7BEE51F3" w:rsidRPr="00382E46">
        <w:t>, including the PX ones</w:t>
      </w:r>
      <w:r w:rsidR="00934282" w:rsidRPr="00382E46">
        <w:t xml:space="preserve">. </w:t>
      </w:r>
    </w:p>
    <w:p w14:paraId="1CA1C39E" w14:textId="77777777" w:rsidR="005D5B21" w:rsidRPr="00382E46" w:rsidRDefault="005D5B21" w:rsidP="00934282">
      <w:pPr>
        <w:jc w:val="both"/>
      </w:pPr>
    </w:p>
    <w:p w14:paraId="26698D41" w14:textId="74E7ECE5" w:rsidR="00934282" w:rsidRPr="00595046" w:rsidRDefault="00934282" w:rsidP="00934282">
      <w:pPr>
        <w:jc w:val="both"/>
      </w:pPr>
      <w:r w:rsidRPr="00185223">
        <w:t xml:space="preserve">The MAGE-TAB is divided </w:t>
      </w:r>
      <w:r w:rsidR="004414AA">
        <w:t>into</w:t>
      </w:r>
      <w:r w:rsidRPr="00185223">
        <w:t xml:space="preserve"> two main files</w:t>
      </w:r>
      <w:r w:rsidR="45F1CCE1" w:rsidRPr="00185223">
        <w:t>, which are linked</w:t>
      </w:r>
      <w:r w:rsidRPr="00185223">
        <w:t>: IDF (Investigation Description Format) and SDRF (Sample and Data Relationship Format). We will describe how these two files are adapted for Proteomics.</w:t>
      </w:r>
    </w:p>
    <w:p w14:paraId="3A5CABD0" w14:textId="77777777" w:rsidR="00934282" w:rsidRPr="00185223" w:rsidRDefault="00934282" w:rsidP="00934282">
      <w:pPr>
        <w:jc w:val="both"/>
      </w:pPr>
    </w:p>
    <w:p w14:paraId="77991793" w14:textId="6E5AC32D" w:rsidR="00934282" w:rsidRPr="00185223" w:rsidRDefault="00934282" w:rsidP="00B52FDF">
      <w:pPr>
        <w:pStyle w:val="ListParagraph"/>
        <w:numPr>
          <w:ilvl w:val="0"/>
          <w:numId w:val="53"/>
        </w:numPr>
        <w:jc w:val="both"/>
        <w:rPr>
          <w:rFonts w:ascii="Calibri" w:eastAsia="Calibri" w:hAnsi="Calibri" w:cs="Calibri"/>
        </w:rPr>
      </w:pPr>
      <w:r w:rsidRPr="00185223">
        <w:t>IDF</w:t>
      </w:r>
      <w:r w:rsidR="008B7CDF" w:rsidRPr="00185223">
        <w:t xml:space="preserve">: </w:t>
      </w:r>
      <w:r w:rsidRPr="00185223">
        <w:t xml:space="preserve">The IDF file contains fields describing the study, </w:t>
      </w:r>
      <w:r w:rsidR="0C33652D" w:rsidRPr="00185223">
        <w:t>including</w:t>
      </w:r>
      <w:r w:rsidR="1AE40574" w:rsidRPr="00185223">
        <w:t xml:space="preserve"> </w:t>
      </w:r>
      <w:r w:rsidR="00F9208D" w:rsidRPr="00185223">
        <w:t>e.g.,</w:t>
      </w:r>
      <w:r w:rsidRPr="00185223">
        <w:t xml:space="preserve"> authors/submitters, protocols, publications. </w:t>
      </w:r>
      <w:proofErr w:type="spellStart"/>
      <w:r w:rsidRPr="00185223">
        <w:t>ProteomerXchange</w:t>
      </w:r>
      <w:proofErr w:type="spellEnd"/>
      <w:r w:rsidRPr="00185223">
        <w:t xml:space="preserve"> resources </w:t>
      </w:r>
      <w:r w:rsidR="4FE284E7" w:rsidRPr="00185223">
        <w:t xml:space="preserve">have </w:t>
      </w:r>
      <w:r w:rsidRPr="00185223">
        <w:t xml:space="preserve">developed a file format called </w:t>
      </w:r>
      <w:proofErr w:type="spellStart"/>
      <w:proofErr w:type="gramStart"/>
      <w:r w:rsidRPr="00185223">
        <w:t>submission.px</w:t>
      </w:r>
      <w:proofErr w:type="spellEnd"/>
      <w:proofErr w:type="gramEnd"/>
      <w:r w:rsidRPr="00185223">
        <w:t xml:space="preserve"> which captures </w:t>
      </w:r>
      <w:r w:rsidR="4CE690CD" w:rsidRPr="00185223">
        <w:t>equivalent</w:t>
      </w:r>
      <w:r w:rsidRPr="00185223">
        <w:t xml:space="preserve"> information </w:t>
      </w:r>
      <w:r w:rsidR="002A36B9" w:rsidRPr="00185223">
        <w:t>to</w:t>
      </w:r>
      <w:r w:rsidRPr="00185223">
        <w:t xml:space="preserve">  MAGE-TAB IDF. We have developed a set of tools to automatically </w:t>
      </w:r>
      <w:r w:rsidR="31B20699" w:rsidRPr="00185223">
        <w:t>convert</w:t>
      </w:r>
      <w:r w:rsidRPr="00185223">
        <w:t xml:space="preserve"> from </w:t>
      </w:r>
      <w:proofErr w:type="spellStart"/>
      <w:proofErr w:type="gramStart"/>
      <w:r w:rsidRPr="00185223">
        <w:t>submission.px</w:t>
      </w:r>
      <w:proofErr w:type="spellEnd"/>
      <w:proofErr w:type="gramEnd"/>
      <w:r w:rsidRPr="00185223">
        <w:t xml:space="preserve"> to IDF</w:t>
      </w:r>
      <w:r w:rsidR="00FB38B8">
        <w:t xml:space="preserve"> (</w:t>
      </w:r>
      <w:hyperlink r:id="rId22" w:history="1">
        <w:r w:rsidR="00F90254" w:rsidRPr="003E524E">
          <w:rPr>
            <w:rStyle w:val="Hyperlink"/>
          </w:rPr>
          <w:t>https://github.com/bigbio/proteomics-metadata-standard/blob/master/generate_idf.py</w:t>
        </w:r>
      </w:hyperlink>
      <w:r w:rsidR="00FB38B8">
        <w:t>)</w:t>
      </w:r>
      <w:r w:rsidRPr="00185223">
        <w:t>.</w:t>
      </w:r>
    </w:p>
    <w:p w14:paraId="472A684D" w14:textId="77777777" w:rsidR="00934282" w:rsidRPr="00185223" w:rsidRDefault="00934282" w:rsidP="00934282">
      <w:pPr>
        <w:jc w:val="both"/>
      </w:pPr>
    </w:p>
    <w:p w14:paraId="15B3710E" w14:textId="383EED3C" w:rsidR="006D3C4A" w:rsidRPr="00185223" w:rsidRDefault="2A63E37B" w:rsidP="001E602E">
      <w:pPr>
        <w:pStyle w:val="ListParagraph"/>
        <w:numPr>
          <w:ilvl w:val="0"/>
          <w:numId w:val="53"/>
        </w:numPr>
        <w:jc w:val="both"/>
        <w:rPr>
          <w:rFonts w:ascii="Calibri" w:eastAsia="Calibri" w:hAnsi="Calibri" w:cs="Calibri"/>
        </w:rPr>
      </w:pPr>
      <w:r w:rsidRPr="00185223">
        <w:t xml:space="preserve"> </w:t>
      </w:r>
      <w:r w:rsidR="00934282" w:rsidRPr="00185223">
        <w:t>SDRF</w:t>
      </w:r>
      <w:r w:rsidR="008B7CDF" w:rsidRPr="00185223">
        <w:t xml:space="preserve">: </w:t>
      </w:r>
      <w:r w:rsidR="00934282" w:rsidRPr="00185223">
        <w:t xml:space="preserve"> </w:t>
      </w:r>
      <w:r w:rsidR="19795605" w:rsidRPr="00185223">
        <w:t>T</w:t>
      </w:r>
      <w:r w:rsidR="00934282" w:rsidRPr="00185223">
        <w:t xml:space="preserve">he Sample to Data </w:t>
      </w:r>
      <w:r w:rsidR="1A96B741" w:rsidRPr="00185223">
        <w:t xml:space="preserve">files relationship </w:t>
      </w:r>
      <w:r w:rsidR="00934282" w:rsidRPr="00185223">
        <w:t xml:space="preserve">information is missing (or not standardized) for all PX datasets. </w:t>
      </w:r>
    </w:p>
    <w:p w14:paraId="596E1303" w14:textId="2F6F27AE" w:rsidR="006D3C4A" w:rsidRPr="00185223" w:rsidRDefault="006D3C4A" w:rsidP="00185223">
      <w:pPr>
        <w:pStyle w:val="ListParagraph"/>
        <w:jc w:val="both"/>
      </w:pPr>
    </w:p>
    <w:p w14:paraId="2D88D158" w14:textId="377FDB09" w:rsidR="006D3C4A" w:rsidRPr="00185223" w:rsidRDefault="36CB3392" w:rsidP="00E37320">
      <w:pPr>
        <w:jc w:val="both"/>
      </w:pPr>
      <w:r w:rsidRPr="00185223">
        <w:t xml:space="preserve">The original IDF file format developed in MAGE-TAB does not need to change to represent proteomics data. </w:t>
      </w:r>
      <w:r w:rsidR="00934282" w:rsidRPr="00185223">
        <w:t xml:space="preserve">The standardization of the SDRF for proteomics is the main objective of </w:t>
      </w:r>
      <w:r w:rsidR="00D21363" w:rsidRPr="00185223">
        <w:t>this specification</w:t>
      </w:r>
      <w:r w:rsidR="3A555534" w:rsidRPr="00185223">
        <w:t xml:space="preserve"> document</w:t>
      </w:r>
      <w:r w:rsidR="008B7CDF" w:rsidRPr="00185223">
        <w:t>.</w:t>
      </w:r>
    </w:p>
    <w:p w14:paraId="0BB8E60A" w14:textId="77777777" w:rsidR="00372EA2" w:rsidRPr="00051139" w:rsidRDefault="00372EA2" w:rsidP="003C44DE">
      <w:pPr>
        <w:jc w:val="both"/>
      </w:pPr>
    </w:p>
    <w:p w14:paraId="00000053" w14:textId="14F82424" w:rsidR="004D32AB" w:rsidRPr="003F3EFC" w:rsidRDefault="00C664A0" w:rsidP="003C44DE">
      <w:pPr>
        <w:pStyle w:val="Heading2"/>
        <w:jc w:val="both"/>
        <w:rPr>
          <w:b/>
          <w:bCs/>
        </w:rPr>
      </w:pPr>
      <w:bookmarkStart w:id="12" w:name="_Toc53173087"/>
      <w:bookmarkStart w:id="13" w:name="_Toc69123151"/>
      <w:r>
        <w:rPr>
          <w:b/>
          <w:bCs/>
        </w:rPr>
        <w:t xml:space="preserve">1.2 </w:t>
      </w:r>
      <w:r w:rsidR="00CA4C50">
        <w:rPr>
          <w:b/>
          <w:bCs/>
        </w:rPr>
        <w:t xml:space="preserve">Use cases and </w:t>
      </w:r>
      <w:bookmarkEnd w:id="12"/>
      <w:r w:rsidR="00CA4C50">
        <w:rPr>
          <w:b/>
          <w:bCs/>
        </w:rPr>
        <w:t>r</w:t>
      </w:r>
      <w:r w:rsidR="00CA4C50" w:rsidRPr="003F3EFC">
        <w:rPr>
          <w:b/>
          <w:bCs/>
        </w:rPr>
        <w:t>equirements</w:t>
      </w:r>
      <w:r w:rsidR="00CA4C50" w:rsidRPr="7A617FE7">
        <w:rPr>
          <w:b/>
          <w:bCs/>
        </w:rPr>
        <w:t xml:space="preserve"> </w:t>
      </w:r>
      <w:r w:rsidR="371E71D3" w:rsidRPr="7A617FE7">
        <w:rPr>
          <w:b/>
          <w:bCs/>
        </w:rPr>
        <w:t>of SDRF-Proteomics</w:t>
      </w:r>
      <w:bookmarkEnd w:id="13"/>
    </w:p>
    <w:p w14:paraId="00000054" w14:textId="77777777" w:rsidR="004D32AB" w:rsidRPr="00051139" w:rsidRDefault="004D32AB" w:rsidP="003C44DE">
      <w:pPr>
        <w:jc w:val="both"/>
      </w:pPr>
    </w:p>
    <w:p w14:paraId="5B15D4A4" w14:textId="29A43D31" w:rsidR="00CA4C50" w:rsidRDefault="00CA4C50" w:rsidP="003C44DE">
      <w:pPr>
        <w:jc w:val="both"/>
      </w:pPr>
      <w:r>
        <w:t xml:space="preserve">The SDRF-Proteomics as part of MAGE-TAB Proteomics will address the following use cases: </w:t>
      </w:r>
    </w:p>
    <w:p w14:paraId="1CCC515A" w14:textId="77777777" w:rsidR="00CA4C50" w:rsidRDefault="00CA4C50" w:rsidP="003C44DE">
      <w:pPr>
        <w:jc w:val="both"/>
      </w:pPr>
    </w:p>
    <w:p w14:paraId="07EAD7E4" w14:textId="6EE3B184" w:rsidR="00CA4C50" w:rsidRDefault="00CA4C50" w:rsidP="00CA4C50">
      <w:pPr>
        <w:pStyle w:val="ListParagraph"/>
        <w:numPr>
          <w:ilvl w:val="0"/>
          <w:numId w:val="54"/>
        </w:numPr>
        <w:jc w:val="both"/>
      </w:pPr>
      <w:r>
        <w:t xml:space="preserve">Capture the sample metadata information including organism, organism part, tissue, disease, etc. The sample metadata explains the origin of a sample in a proteomics experiment. </w:t>
      </w:r>
    </w:p>
    <w:p w14:paraId="3000ECF2" w14:textId="77777777" w:rsidR="004927C0" w:rsidRDefault="004927C0" w:rsidP="00CA4C50">
      <w:pPr>
        <w:pStyle w:val="ListParagraph"/>
        <w:numPr>
          <w:ilvl w:val="0"/>
          <w:numId w:val="54"/>
        </w:numPr>
        <w:jc w:val="both"/>
      </w:pPr>
      <w:r>
        <w:t xml:space="preserve">Describe the relation between the sample used in the experiment and Raw (instrument data file). Sample to data relationship defines in which file the sample is present. The relation between the sample and the instrument file (RAW) is defined by two main MS analytical principles multiplexing and fractionation, where samples are combined into one MS run or split into multiple fractions. </w:t>
      </w:r>
    </w:p>
    <w:p w14:paraId="09188A72" w14:textId="13BA0696" w:rsidR="00CA4C50" w:rsidRDefault="004927C0" w:rsidP="00CA4C50">
      <w:pPr>
        <w:pStyle w:val="ListParagraph"/>
        <w:numPr>
          <w:ilvl w:val="0"/>
          <w:numId w:val="54"/>
        </w:numPr>
        <w:jc w:val="both"/>
      </w:pPr>
      <w:r>
        <w:t xml:space="preserve">Capture general information about the analytical method </w:t>
      </w:r>
      <w:r w:rsidR="00F231DC">
        <w:t xml:space="preserve">and the RAW files including instrument information, cleavage agent or post-translational modification parameters used to perform peptide and protein identification database search. </w:t>
      </w:r>
    </w:p>
    <w:p w14:paraId="0EF9FA82" w14:textId="77777777" w:rsidR="00F231DC" w:rsidRDefault="00F231DC" w:rsidP="00CA4C50">
      <w:pPr>
        <w:pStyle w:val="ListParagraph"/>
        <w:numPr>
          <w:ilvl w:val="0"/>
          <w:numId w:val="54"/>
        </w:numPr>
        <w:jc w:val="both"/>
      </w:pPr>
      <w:r>
        <w:t xml:space="preserve">Define the study variables. The study variables (factor values) are the properties from the sample or analytical method under study. We don’t intent to capture the downstream analysis and how the samples are combined to perform all the analysis. </w:t>
      </w:r>
    </w:p>
    <w:p w14:paraId="2BD13436" w14:textId="31AD57A1" w:rsidR="008E5D6E" w:rsidRDefault="008E5D6E" w:rsidP="008E5D6E">
      <w:pPr>
        <w:pStyle w:val="ListParagraph"/>
        <w:jc w:val="both"/>
      </w:pPr>
    </w:p>
    <w:p w14:paraId="00000055" w14:textId="2643D8EC" w:rsidR="004D32AB" w:rsidRPr="00051139" w:rsidRDefault="0E397B76" w:rsidP="003C44DE">
      <w:pPr>
        <w:jc w:val="both"/>
      </w:pPr>
      <w:commentRangeStart w:id="14"/>
      <w:commentRangeStart w:id="15"/>
      <w:r>
        <w:t xml:space="preserve">The </w:t>
      </w:r>
      <w:r w:rsidR="00725C8C">
        <w:t>MAGE</w:t>
      </w:r>
      <w:r w:rsidR="002A36B9">
        <w:t>-</w:t>
      </w:r>
      <w:r w:rsidR="00725C8C">
        <w:t>TAB</w:t>
      </w:r>
      <w:r w:rsidR="07EF548F">
        <w:t xml:space="preserve">-Proteomics </w:t>
      </w:r>
      <w:r w:rsidR="00E55F92">
        <w:t>is based on the MAGE</w:t>
      </w:r>
      <w:r w:rsidR="00D336EC">
        <w:t>-</w:t>
      </w:r>
      <w:r w:rsidR="00E55F92">
        <w:t>TAB file format</w:t>
      </w:r>
      <w:r w:rsidR="6E77D76C">
        <w:t xml:space="preserve"> </w:t>
      </w:r>
      <w:r>
        <w:t>describes the sample characteristics and the relationships between samples and data files</w:t>
      </w:r>
      <w:r w:rsidR="75E2893F">
        <w:t xml:space="preserve"> included in a dataset</w:t>
      </w:r>
      <w:r>
        <w:t xml:space="preserve">. </w:t>
      </w:r>
      <w:commentRangeEnd w:id="14"/>
      <w:r w:rsidR="00CA4C50">
        <w:rPr>
          <w:rStyle w:val="CommentReference"/>
        </w:rPr>
        <w:commentReference w:id="14"/>
      </w:r>
      <w:commentRangeEnd w:id="15"/>
      <w:r w:rsidR="00CA4C50">
        <w:rPr>
          <w:rStyle w:val="CommentReference"/>
        </w:rPr>
        <w:commentReference w:id="15"/>
      </w:r>
      <w:r>
        <w:t xml:space="preserve">The information in SDRF files is </w:t>
      </w:r>
      <w:r w:rsidR="004414AA">
        <w:t>organized</w:t>
      </w:r>
      <w:r>
        <w:t xml:space="preserve"> so that it follows the natural flow of a proteomics experiment. </w:t>
      </w:r>
      <w:r w:rsidR="2E0CFEBD">
        <w:t xml:space="preserve">The main requirements to be fulfilled </w:t>
      </w:r>
      <w:r w:rsidR="4236D6F2">
        <w:t>for</w:t>
      </w:r>
      <w:r w:rsidR="2E0CFEBD">
        <w:t xml:space="preserve"> </w:t>
      </w:r>
      <w:r w:rsidR="3272E39D">
        <w:t xml:space="preserve">the </w:t>
      </w:r>
      <w:r w:rsidR="12145F8B">
        <w:t>SDRF-Proteomics format a</w:t>
      </w:r>
      <w:r w:rsidR="2E0CFEBD">
        <w:t>re:</w:t>
      </w:r>
    </w:p>
    <w:p w14:paraId="00000056" w14:textId="77777777" w:rsidR="004D32AB" w:rsidRPr="00051139" w:rsidRDefault="004D32AB" w:rsidP="003C44DE">
      <w:pPr>
        <w:jc w:val="both"/>
      </w:pPr>
    </w:p>
    <w:p w14:paraId="268039EB" w14:textId="6E2CFBA6" w:rsidR="005975B8" w:rsidRPr="00051139" w:rsidRDefault="005975B8" w:rsidP="005975B8">
      <w:pPr>
        <w:pStyle w:val="ListBullet5"/>
        <w:rPr>
          <w:rFonts w:eastAsia="Arial"/>
        </w:rPr>
      </w:pPr>
      <w:r>
        <w:t xml:space="preserve">It MUST be able to represent the experimental design including the way samples and data have been collected. </w:t>
      </w:r>
    </w:p>
    <w:p w14:paraId="26461A49" w14:textId="4CC70B6E" w:rsidR="005975B8" w:rsidRDefault="005975B8" w:rsidP="005975B8">
      <w:pPr>
        <w:pStyle w:val="ListBullet5"/>
      </w:pPr>
      <w:r>
        <w:t>It MUST be able to represent the sample metadata and the metadata of the data files generated by the instruments or the analyses.</w:t>
      </w:r>
    </w:p>
    <w:p w14:paraId="65F2DB62" w14:textId="51A4470A" w:rsidR="00C57B23" w:rsidRDefault="0E397B76" w:rsidP="005975B8">
      <w:pPr>
        <w:pStyle w:val="ListBullet5"/>
      </w:pPr>
      <w:r>
        <w:t xml:space="preserve">The SDRF file is a tab-delimited format where each </w:t>
      </w:r>
      <w:r w:rsidR="637D2709">
        <w:t>row</w:t>
      </w:r>
      <w:r w:rsidR="12B943D7">
        <w:t xml:space="preserve"> </w:t>
      </w:r>
      <w:r>
        <w:t>corresponds to a relation</w:t>
      </w:r>
      <w:r w:rsidR="766815AF">
        <w:t>ship</w:t>
      </w:r>
      <w:r>
        <w:t xml:space="preserve"> between a Sample and a Data file.</w:t>
      </w:r>
    </w:p>
    <w:p w14:paraId="7C85F5FD" w14:textId="336F0CC7" w:rsidR="00674551" w:rsidRDefault="00674551" w:rsidP="005975B8">
      <w:pPr>
        <w:pStyle w:val="ListBullet5"/>
      </w:pPr>
      <w:r>
        <w:t>E</w:t>
      </w:r>
      <w:r w:rsidR="00C57B23">
        <w:t xml:space="preserve">ach column </w:t>
      </w:r>
      <w:r>
        <w:t xml:space="preserve">MUST </w:t>
      </w:r>
      <w:r w:rsidR="00C57B23">
        <w:t xml:space="preserve">correspond to an attribute/property of the Sample </w:t>
      </w:r>
      <w:r>
        <w:t xml:space="preserve">or the Data file. </w:t>
      </w:r>
    </w:p>
    <w:p w14:paraId="4FE4D47F" w14:textId="7123433A" w:rsidR="00C57B23" w:rsidRDefault="00674551" w:rsidP="005975B8">
      <w:pPr>
        <w:pStyle w:val="ListBullet5"/>
      </w:pPr>
      <w:r>
        <w:t xml:space="preserve">Each </w:t>
      </w:r>
      <w:r w:rsidR="00C57B23">
        <w:t xml:space="preserve">value in each cell </w:t>
      </w:r>
      <w:r>
        <w:t xml:space="preserve">MUST be </w:t>
      </w:r>
      <w:r w:rsidR="00C57B23">
        <w:t>the property for a given Sample</w:t>
      </w:r>
      <w:r>
        <w:t xml:space="preserve"> or Data file</w:t>
      </w:r>
      <w:r w:rsidR="00C57B23">
        <w:t>.</w:t>
      </w:r>
    </w:p>
    <w:p w14:paraId="1C761335" w14:textId="4EBEF1AF" w:rsidR="00C57B23" w:rsidRDefault="00674551" w:rsidP="005975B8">
      <w:pPr>
        <w:pStyle w:val="ListBullet5"/>
      </w:pPr>
      <w:r>
        <w:t xml:space="preserve">The file MUST </w:t>
      </w:r>
      <w:r w:rsidR="141B632A">
        <w:t>begin</w:t>
      </w:r>
      <w:r w:rsidR="00C57B23">
        <w:t xml:space="preserve"> </w:t>
      </w:r>
      <w:r w:rsidR="009F607B">
        <w:t xml:space="preserve">with columns </w:t>
      </w:r>
      <w:r w:rsidR="00C57B23">
        <w:t xml:space="preserve">describing the samples </w:t>
      </w:r>
      <w:r w:rsidR="009F607B">
        <w:t xml:space="preserve">and </w:t>
      </w:r>
      <w:r w:rsidR="005975B8">
        <w:t xml:space="preserve">then continue with </w:t>
      </w:r>
      <w:r w:rsidR="00C57B23">
        <w:t xml:space="preserve">the data files generated from the analyses of the experimental results. </w:t>
      </w:r>
    </w:p>
    <w:p w14:paraId="54853912" w14:textId="358602B9" w:rsidR="00674551" w:rsidRDefault="004D7CEA" w:rsidP="005975B8">
      <w:pPr>
        <w:pStyle w:val="ListBullet5"/>
      </w:pPr>
      <w:r>
        <w:t>Support for handling unknown values/characteristics</w:t>
      </w:r>
      <w:r w:rsidR="00674551">
        <w:t>.</w:t>
      </w:r>
    </w:p>
    <w:p w14:paraId="00000064" w14:textId="5D1FF769" w:rsidR="004D32AB" w:rsidRPr="00051139" w:rsidRDefault="008D02D2" w:rsidP="005975B8">
      <w:pPr>
        <w:pStyle w:val="ListBullet5"/>
      </w:pPr>
      <w:r>
        <w:t>The SDRF-Proteomics does not aim to capture the downstream analysis part of the experimental design including details of which samples were compared to which other samples, or how samples are combined into study variables or parameters for the downstream analysis such as FDR or p-values thresholds.</w:t>
      </w:r>
      <w:r w:rsidR="00922F7C">
        <w:t xml:space="preserve"> The HUPO-PSI community will work in the future to include this information </w:t>
      </w:r>
      <w:r w:rsidR="004414AA">
        <w:t>in</w:t>
      </w:r>
      <w:r w:rsidR="00922F7C">
        <w:t xml:space="preserve"> other file formats such as mzTab or a new type of file </w:t>
      </w:r>
      <w:commentRangeStart w:id="16"/>
      <w:commentRangeStart w:id="17"/>
      <w:r w:rsidR="00922F7C">
        <w:t>format</w:t>
      </w:r>
      <w:commentRangeEnd w:id="16"/>
      <w:r w:rsidR="005975B8">
        <w:rPr>
          <w:rStyle w:val="CommentReference"/>
        </w:rPr>
        <w:commentReference w:id="16"/>
      </w:r>
      <w:commentRangeEnd w:id="17"/>
      <w:r w:rsidR="005975B8">
        <w:rPr>
          <w:rStyle w:val="CommentReference"/>
        </w:rPr>
        <w:commentReference w:id="17"/>
      </w:r>
      <w:r w:rsidR="00922F7C">
        <w:t>.</w:t>
      </w:r>
    </w:p>
    <w:p w14:paraId="00000066" w14:textId="77777777" w:rsidR="004D32AB" w:rsidRPr="00051139" w:rsidRDefault="004D32AB" w:rsidP="003C44DE">
      <w:pPr>
        <w:jc w:val="both"/>
      </w:pPr>
    </w:p>
    <w:p w14:paraId="00000067" w14:textId="77777777" w:rsidR="004D32AB" w:rsidRPr="0055386C" w:rsidRDefault="00CA1E15" w:rsidP="00C664A0">
      <w:pPr>
        <w:pStyle w:val="Heading1"/>
      </w:pPr>
      <w:bookmarkStart w:id="18" w:name="_Toc53173089"/>
      <w:bookmarkStart w:id="19" w:name="_Toc69123152"/>
      <w:r w:rsidRPr="0055386C">
        <w:t>Notational Conventions</w:t>
      </w:r>
      <w:bookmarkEnd w:id="18"/>
      <w:bookmarkEnd w:id="19"/>
    </w:p>
    <w:p w14:paraId="00000068" w14:textId="77777777" w:rsidR="004D32AB" w:rsidRPr="00051139" w:rsidRDefault="004D32AB" w:rsidP="003C44DE">
      <w:pPr>
        <w:jc w:val="both"/>
      </w:pPr>
    </w:p>
    <w:p w14:paraId="727636C1" w14:textId="7C7340DC" w:rsidR="005607A7" w:rsidRDefault="00CA1E15" w:rsidP="00554938">
      <w:pPr>
        <w:jc w:val="both"/>
      </w:pPr>
      <w:r w:rsidRPr="00051139">
        <w:t xml:space="preserve">The </w:t>
      </w:r>
      <w:r w:rsidR="004414AA">
        <w:t>keywords</w:t>
      </w:r>
      <w:r w:rsidRPr="00051139">
        <w:t xml:space="preserve"> “MUST</w:t>
      </w:r>
      <w:r w:rsidR="0014161A" w:rsidRPr="00051139">
        <w:t>”</w:t>
      </w:r>
      <w:r w:rsidRPr="00051139">
        <w:t>, “MUST NOT”, “REQUIRED”, “SHALL”, “SHALL NOT”, “SHOULD”, “SHOULD NOT”, “</w:t>
      </w:r>
      <w:r w:rsidR="00A1420D">
        <w:t>RECOM</w:t>
      </w:r>
      <w:r w:rsidR="00512A1E">
        <w:t>MEND/</w:t>
      </w:r>
      <w:r w:rsidRPr="00051139">
        <w:t>RECOMMENDED</w:t>
      </w:r>
      <w:r>
        <w:t>”,</w:t>
      </w:r>
      <w:r w:rsidRPr="00051139">
        <w:t xml:space="preserve"> “MAY”, </w:t>
      </w:r>
      <w:r w:rsidR="00D82804">
        <w:t xml:space="preserve">“COULD BE”, </w:t>
      </w:r>
      <w:r w:rsidRPr="00051139">
        <w:t>and “OPTIONAL” are to be interpreted as described in RFC 2119 (2).</w:t>
      </w:r>
      <w:bookmarkStart w:id="20" w:name="_heading=h.3ff98ojq7aw8" w:colFirst="0" w:colLast="0"/>
      <w:bookmarkEnd w:id="20"/>
    </w:p>
    <w:p w14:paraId="7E7D6E91" w14:textId="69AA0F9C" w:rsidR="72B7514F" w:rsidRDefault="72B7514F" w:rsidP="72B7514F"/>
    <w:p w14:paraId="2F7A435D" w14:textId="36113918" w:rsidR="00531E49" w:rsidRPr="0055386C" w:rsidRDefault="004817BB" w:rsidP="00531E49">
      <w:pPr>
        <w:pStyle w:val="Heading1"/>
      </w:pPr>
      <w:bookmarkStart w:id="21" w:name="_Toc69123153"/>
      <w:r>
        <w:t>Documentation</w:t>
      </w:r>
      <w:bookmarkEnd w:id="21"/>
    </w:p>
    <w:p w14:paraId="77D1320E" w14:textId="481087F9" w:rsidR="00531E49" w:rsidRDefault="00531E49" w:rsidP="72B7514F">
      <w:pPr>
        <w:rPr>
          <w:highlight w:val="yellow"/>
        </w:rPr>
      </w:pPr>
    </w:p>
    <w:p w14:paraId="4254EF24" w14:textId="0EB7AB4F" w:rsidR="0075153A" w:rsidRDefault="00531E49" w:rsidP="00D25363">
      <w:pPr>
        <w:jc w:val="both"/>
      </w:pPr>
      <w:r w:rsidRPr="0075153A">
        <w:t>The official</w:t>
      </w:r>
      <w:r w:rsidR="00051B17" w:rsidRPr="0075153A">
        <w:t xml:space="preserve"> </w:t>
      </w:r>
      <w:r w:rsidR="00886F80">
        <w:t xml:space="preserve">website for </w:t>
      </w:r>
      <w:r w:rsidR="004414AA">
        <w:t xml:space="preserve">the </w:t>
      </w:r>
      <w:r w:rsidR="00051B17" w:rsidRPr="0075153A">
        <w:t xml:space="preserve">SDRF-Proteomics </w:t>
      </w:r>
      <w:r w:rsidR="00886F80">
        <w:t xml:space="preserve">project </w:t>
      </w:r>
      <w:r w:rsidR="00AA6B37">
        <w:t xml:space="preserve">is </w:t>
      </w:r>
      <w:hyperlink r:id="rId23">
        <w:r w:rsidR="00D25363" w:rsidRPr="7A617FE7">
          <w:rPr>
            <w:rStyle w:val="Hyperlink"/>
          </w:rPr>
          <w:t>https://github.com/bigbio/proteomics-metadata-standard</w:t>
        </w:r>
      </w:hyperlink>
      <w:r w:rsidR="00D25363">
        <w:t>.</w:t>
      </w:r>
      <w:r w:rsidR="00696BE7">
        <w:t xml:space="preserve"> </w:t>
      </w:r>
      <w:r w:rsidR="00240055">
        <w:t>New use cases, changes to the specification</w:t>
      </w:r>
      <w:r w:rsidR="004414AA">
        <w:t>,</w:t>
      </w:r>
      <w:r w:rsidR="00240055">
        <w:t xml:space="preserve"> and examples can be added by using Pull requests or issues in </w:t>
      </w:r>
      <w:r w:rsidR="003731E3">
        <w:t>GitHub</w:t>
      </w:r>
      <w:r w:rsidR="00240055">
        <w:t xml:space="preserve"> (</w:t>
      </w:r>
      <w:r w:rsidR="003C3EE1">
        <w:t xml:space="preserve">see </w:t>
      </w:r>
      <w:r w:rsidR="004414AA">
        <w:t xml:space="preserve">the </w:t>
      </w:r>
      <w:r w:rsidR="003C3EE1">
        <w:t xml:space="preserve">introduction to </w:t>
      </w:r>
      <w:r w:rsidR="003731E3">
        <w:t>GitHub</w:t>
      </w:r>
      <w:r w:rsidR="003C3EE1">
        <w:t xml:space="preserve"> </w:t>
      </w:r>
      <w:r w:rsidR="003731E3">
        <w:t xml:space="preserve">- </w:t>
      </w:r>
      <w:hyperlink r:id="rId24">
        <w:r w:rsidR="003731E3" w:rsidRPr="7A617FE7">
          <w:rPr>
            <w:rStyle w:val="Hyperlink"/>
          </w:rPr>
          <w:t>https://lab.github.com/githubtraining/introduction-to-github</w:t>
        </w:r>
      </w:hyperlink>
      <w:r w:rsidR="00240055">
        <w:t>)</w:t>
      </w:r>
      <w:r w:rsidR="003731E3">
        <w:t xml:space="preserve">. </w:t>
      </w:r>
      <w:r w:rsidR="00696BE7">
        <w:t xml:space="preserve"> </w:t>
      </w:r>
      <w:r w:rsidR="00D25363">
        <w:t xml:space="preserve"> </w:t>
      </w:r>
    </w:p>
    <w:p w14:paraId="2237DCD8" w14:textId="77777777" w:rsidR="00886F80" w:rsidRDefault="00886F80" w:rsidP="72B7514F"/>
    <w:p w14:paraId="598E0530" w14:textId="6C4BE7FD" w:rsidR="72B7514F" w:rsidRDefault="003F658D" w:rsidP="72B7514F">
      <w:r>
        <w:t xml:space="preserve">A set of examples and annotated projects from ProteomeXchange can be found here: </w:t>
      </w:r>
      <w:hyperlink r:id="rId25" w:history="1">
        <w:r w:rsidR="00C64F8A" w:rsidRPr="00651657">
          <w:rPr>
            <w:rStyle w:val="Hyperlink"/>
          </w:rPr>
          <w:t>https://github.com/bigbio/proteomics-metadata-standard/tree/master/annotated-projects</w:t>
        </w:r>
      </w:hyperlink>
      <w:r w:rsidR="00C64F8A">
        <w:t xml:space="preserve"> </w:t>
      </w:r>
    </w:p>
    <w:p w14:paraId="598FC1DB" w14:textId="77777777" w:rsidR="00E84F11" w:rsidRDefault="00E84F11" w:rsidP="72B7514F">
      <w:pPr>
        <w:rPr>
          <w:highlight w:val="yellow"/>
        </w:rPr>
      </w:pPr>
    </w:p>
    <w:p w14:paraId="4B2E8D57" w14:textId="1DD56234" w:rsidR="00B76976" w:rsidRDefault="007133FF" w:rsidP="72B7514F">
      <w:r w:rsidRPr="00897B07">
        <w:t xml:space="preserve">Multiple tools </w:t>
      </w:r>
      <w:r w:rsidR="00B76976" w:rsidRPr="00897B07">
        <w:t>have</w:t>
      </w:r>
      <w:r w:rsidRPr="00897B07">
        <w:t xml:space="preserve"> been implemented to validate SDRF-Proteomics files</w:t>
      </w:r>
      <w:r w:rsidR="001074AF" w:rsidRPr="00897B07">
        <w:t xml:space="preserve">: </w:t>
      </w:r>
    </w:p>
    <w:p w14:paraId="1E253451" w14:textId="77777777" w:rsidR="004F5EE2" w:rsidRDefault="004F5EE2" w:rsidP="72B7514F"/>
    <w:p w14:paraId="64334F34" w14:textId="2B226A61" w:rsidR="00B76976" w:rsidRDefault="00B76976" w:rsidP="004F5EE2">
      <w:pPr>
        <w:jc w:val="both"/>
      </w:pPr>
      <w:r>
        <w:lastRenderedPageBreak/>
        <w:t xml:space="preserve">- </w:t>
      </w:r>
      <w:proofErr w:type="spellStart"/>
      <w:r w:rsidR="004F5EE2">
        <w:t>sdrf</w:t>
      </w:r>
      <w:proofErr w:type="spellEnd"/>
      <w:r w:rsidR="004F5EE2">
        <w:t xml:space="preserve">-pipelines (Python - </w:t>
      </w:r>
      <w:hyperlink r:id="rId26" w:history="1">
        <w:r w:rsidR="004F5EE2" w:rsidRPr="00651657">
          <w:rPr>
            <w:rStyle w:val="Hyperlink"/>
          </w:rPr>
          <w:t>https://github.com/bigbio/sdrf-pipelines</w:t>
        </w:r>
      </w:hyperlink>
      <w:r w:rsidR="004F5EE2">
        <w:t xml:space="preserve">): This tool allows a user to validate an SDRF-Proteomics file. In addition, it allows a user to convert SDRF to other popular pipelines and software configuration files such as: MaxQuant or OpenMS. </w:t>
      </w:r>
      <w:r w:rsidR="00A10EA7">
        <w:t xml:space="preserve"> </w:t>
      </w:r>
    </w:p>
    <w:p w14:paraId="05E23669" w14:textId="77777777" w:rsidR="000D3EB2" w:rsidRDefault="000D3EB2" w:rsidP="72B7514F"/>
    <w:p w14:paraId="2F29A84E" w14:textId="6586F2FD" w:rsidR="361E433D" w:rsidRDefault="000D3EB2" w:rsidP="004F5EE2">
      <w:pPr>
        <w:jc w:val="both"/>
      </w:pPr>
      <w:r>
        <w:t xml:space="preserve">- </w:t>
      </w:r>
      <w:proofErr w:type="spellStart"/>
      <w:r>
        <w:t>jsdrf</w:t>
      </w:r>
      <w:proofErr w:type="spellEnd"/>
      <w:r w:rsidR="00EE58EF">
        <w:t xml:space="preserve"> (Java - </w:t>
      </w:r>
      <w:hyperlink r:id="rId27">
        <w:r w:rsidR="00B85F15" w:rsidRPr="7A617FE7">
          <w:rPr>
            <w:rStyle w:val="Hyperlink"/>
          </w:rPr>
          <w:t>https://github.com/bigbio/jsdrf</w:t>
        </w:r>
      </w:hyperlink>
      <w:r w:rsidR="00B85F15">
        <w:t xml:space="preserve">): This Java library and tool allows to validate </w:t>
      </w:r>
      <w:r w:rsidR="00314583">
        <w:t xml:space="preserve">SDRF-Proteomics files. It also includes a generic data model that can be used by Java applications. </w:t>
      </w:r>
    </w:p>
    <w:p w14:paraId="3F460568" w14:textId="77777777" w:rsidR="00DE2597" w:rsidRDefault="00DE2597" w:rsidP="361E433D"/>
    <w:p w14:paraId="23B69BCC" w14:textId="1FF1EF55" w:rsidR="0C2A9210" w:rsidRDefault="0C2A9210" w:rsidP="00DE2597">
      <w:pPr>
        <w:pStyle w:val="Heading1"/>
      </w:pPr>
      <w:bookmarkStart w:id="22" w:name="_Toc69123154"/>
      <w:r w:rsidRPr="361E433D">
        <w:t>Relationship to other specifications</w:t>
      </w:r>
      <w:bookmarkEnd w:id="22"/>
    </w:p>
    <w:p w14:paraId="57825BB9" w14:textId="6A72357C" w:rsidR="007133FF" w:rsidRDefault="007133FF" w:rsidP="72B7514F">
      <w:pPr>
        <w:rPr>
          <w:highlight w:val="yellow"/>
        </w:rPr>
      </w:pPr>
    </w:p>
    <w:p w14:paraId="15223152" w14:textId="1D68211E" w:rsidR="00DF7A84" w:rsidRDefault="4D30BB73" w:rsidP="00A739CB">
      <w:pPr>
        <w:jc w:val="both"/>
      </w:pPr>
      <w:r>
        <w:t xml:space="preserve">As mentioned above, </w:t>
      </w:r>
      <w:r w:rsidR="00A600A1">
        <w:t>SDRF</w:t>
      </w:r>
      <w:r w:rsidR="00216457">
        <w:t xml:space="preserve">-Proteomics </w:t>
      </w:r>
      <w:r w:rsidR="00F66141">
        <w:t>is</w:t>
      </w:r>
      <w:r w:rsidR="00DA647A">
        <w:t xml:space="preserve"> fully compatible with the SDRF file format part of MAGE</w:t>
      </w:r>
      <w:r w:rsidR="0A88B917">
        <w:t>-</w:t>
      </w:r>
      <w:r w:rsidR="00DA647A">
        <w:t xml:space="preserve">TAB </w:t>
      </w:r>
      <w:r w:rsidR="00257A1A">
        <w:t>(</w:t>
      </w:r>
      <w:hyperlink r:id="rId28">
        <w:r w:rsidR="00257A1A" w:rsidRPr="3F35727C">
          <w:rPr>
            <w:rStyle w:val="Hyperlink"/>
          </w:rPr>
          <w:t>https://www.ebi.ac.uk/arrayexpress/help/magetab_spec.html</w:t>
        </w:r>
      </w:hyperlink>
      <w:r w:rsidR="00257A1A">
        <w:t>). The MAGE</w:t>
      </w:r>
      <w:r w:rsidR="7F0F8ED5">
        <w:t>-</w:t>
      </w:r>
      <w:r w:rsidR="00257A1A">
        <w:t xml:space="preserve">TAB </w:t>
      </w:r>
      <w:r w:rsidR="680C00EF">
        <w:t>was originally developed</w:t>
      </w:r>
      <w:r w:rsidR="00257A1A">
        <w:t xml:space="preserve"> to store the metadata </w:t>
      </w:r>
      <w:r w:rsidR="008B427E">
        <w:t xml:space="preserve">and sample information on </w:t>
      </w:r>
      <w:r w:rsidR="5B4988E3">
        <w:t>microarray</w:t>
      </w:r>
      <w:r w:rsidR="008B427E">
        <w:t xml:space="preserve"> experiments</w:t>
      </w:r>
      <w:r w:rsidR="6D20F034">
        <w:t xml:space="preserve"> and has been extended to support RNA-</w:t>
      </w:r>
      <w:proofErr w:type="spellStart"/>
      <w:r w:rsidR="6D20F034">
        <w:t>Seq</w:t>
      </w:r>
      <w:proofErr w:type="spellEnd"/>
      <w:r w:rsidR="6D20F034">
        <w:t xml:space="preserve"> and single-cell RNA-</w:t>
      </w:r>
      <w:proofErr w:type="spellStart"/>
      <w:r w:rsidR="6D20F034">
        <w:t>Seq</w:t>
      </w:r>
      <w:proofErr w:type="spellEnd"/>
      <w:r w:rsidR="6D20F034">
        <w:t xml:space="preserve"> experiments</w:t>
      </w:r>
      <w:r w:rsidR="008B427E">
        <w:t xml:space="preserve">. </w:t>
      </w:r>
      <w:r w:rsidR="00AF48E0">
        <w:t xml:space="preserve">If </w:t>
      </w:r>
      <w:r w:rsidR="760495B1">
        <w:t>a</w:t>
      </w:r>
      <w:r w:rsidR="00AF48E0">
        <w:t xml:space="preserve"> </w:t>
      </w:r>
      <w:r w:rsidR="01E7B5A6">
        <w:t>P</w:t>
      </w:r>
      <w:r w:rsidR="00AF48E0">
        <w:t xml:space="preserve">roteomeXchange </w:t>
      </w:r>
      <w:r w:rsidR="5FC99D42">
        <w:t xml:space="preserve">px </w:t>
      </w:r>
      <w:r w:rsidR="00AF48E0">
        <w:t xml:space="preserve">project file is converted to </w:t>
      </w:r>
      <w:r w:rsidR="004414AA">
        <w:t xml:space="preserve">an </w:t>
      </w:r>
      <w:r w:rsidR="2D50A309">
        <w:t>IDF</w:t>
      </w:r>
      <w:r w:rsidR="00AF48E0">
        <w:t xml:space="preserve"> file (project description in MAGE</w:t>
      </w:r>
      <w:r w:rsidR="52A94A4E">
        <w:t>-</w:t>
      </w:r>
      <w:r w:rsidR="00AF48E0">
        <w:t>TAB) and is combined with the SDRF-Proteomics</w:t>
      </w:r>
      <w:r w:rsidR="3B697079">
        <w:t>,</w:t>
      </w:r>
      <w:r w:rsidR="00AF48E0">
        <w:t xml:space="preserve"> </w:t>
      </w:r>
      <w:r w:rsidR="00941E12">
        <w:t xml:space="preserve">a </w:t>
      </w:r>
      <w:r w:rsidR="00FA440B">
        <w:t>valid MAGE</w:t>
      </w:r>
      <w:r w:rsidR="039A284C">
        <w:t>-</w:t>
      </w:r>
      <w:r w:rsidR="00FA440B">
        <w:t xml:space="preserve">TAB </w:t>
      </w:r>
      <w:r w:rsidR="008B7CDF">
        <w:t xml:space="preserve">Proteomics </w:t>
      </w:r>
      <w:r w:rsidR="00FA440B">
        <w:t xml:space="preserve">is obtained. </w:t>
      </w:r>
    </w:p>
    <w:p w14:paraId="576A4128" w14:textId="77777777" w:rsidR="00FA440B" w:rsidRDefault="00FA440B" w:rsidP="00A739CB">
      <w:pPr>
        <w:jc w:val="both"/>
      </w:pPr>
    </w:p>
    <w:p w14:paraId="516D63AC" w14:textId="6FF313CC" w:rsidR="00FA440B" w:rsidRDefault="00FA440B" w:rsidP="00A739CB">
      <w:pPr>
        <w:jc w:val="both"/>
      </w:pPr>
      <w:r>
        <w:t xml:space="preserve">SDRF-Proteomics </w:t>
      </w:r>
      <w:r w:rsidR="00B3691F">
        <w:t xml:space="preserve">sample information can </w:t>
      </w:r>
      <w:r w:rsidR="1EE88C47">
        <w:t xml:space="preserve">also </w:t>
      </w:r>
      <w:r w:rsidR="00B3691F">
        <w:t xml:space="preserve">be embedded into mzTab </w:t>
      </w:r>
      <w:proofErr w:type="gramStart"/>
      <w:r w:rsidR="00B3691F">
        <w:t>files</w:t>
      </w:r>
      <w:r w:rsidR="38C9F524">
        <w:t xml:space="preserve">  (</w:t>
      </w:r>
      <w:proofErr w:type="gramEnd"/>
      <w:r w:rsidR="00320E89">
        <w:fldChar w:fldCharType="begin"/>
      </w:r>
      <w:r w:rsidR="00320E89">
        <w:instrText xml:space="preserve"> HYPERLINK "https://www.psidev.info/mztab" </w:instrText>
      </w:r>
      <w:r w:rsidR="00320E89">
        <w:fldChar w:fldCharType="separate"/>
      </w:r>
      <w:r w:rsidR="38C9F524" w:rsidRPr="00D336EC">
        <w:rPr>
          <w:rStyle w:val="Hyperlink"/>
        </w:rPr>
        <w:t>https://www.psidev.info/mztab)</w:t>
      </w:r>
      <w:r w:rsidR="00B3691F" w:rsidRPr="00D336EC">
        <w:rPr>
          <w:rStyle w:val="Hyperlink"/>
        </w:rPr>
        <w:t>.</w:t>
      </w:r>
      <w:r w:rsidR="00320E89">
        <w:rPr>
          <w:rStyle w:val="Hyperlink"/>
        </w:rPr>
        <w:fldChar w:fldCharType="end"/>
      </w:r>
      <w:r w:rsidR="00B3691F">
        <w:t xml:space="preserve"> The sample metadata in mzTab contains </w:t>
      </w:r>
      <w:r w:rsidR="00A06E65">
        <w:t xml:space="preserve">properties </w:t>
      </w:r>
      <w:r w:rsidR="64A6ABC6">
        <w:t xml:space="preserve">such </w:t>
      </w:r>
      <w:r w:rsidR="00E40260">
        <w:t>as the column</w:t>
      </w:r>
      <w:r w:rsidR="08264F4B">
        <w:t xml:space="preserve"> names</w:t>
      </w:r>
      <w:r w:rsidR="00E40260">
        <w:t xml:space="preserve"> in the SDRF-Proteomics and </w:t>
      </w:r>
      <w:r w:rsidR="007D29C6">
        <w:t xml:space="preserve">values as </w:t>
      </w:r>
      <w:r w:rsidR="08E90F8C">
        <w:t>s</w:t>
      </w:r>
      <w:r w:rsidR="004B59F1">
        <w:t xml:space="preserve">ample cell values. </w:t>
      </w:r>
      <w:r w:rsidR="00B3691F">
        <w:t xml:space="preserve"> </w:t>
      </w:r>
    </w:p>
    <w:p w14:paraId="234083FB" w14:textId="0586E856" w:rsidR="00F65408" w:rsidRDefault="00F65408" w:rsidP="00F65408"/>
    <w:p w14:paraId="238BE10B" w14:textId="09638190" w:rsidR="00D31700" w:rsidRDefault="00D31700" w:rsidP="00122EEF">
      <w:pPr>
        <w:jc w:val="both"/>
      </w:pPr>
      <w:r>
        <w:t xml:space="preserve">SDRF-Proteomics aims to capture the sample metadata and its </w:t>
      </w:r>
      <w:r w:rsidR="00122EEF">
        <w:t>relationship</w:t>
      </w:r>
      <w:r>
        <w:t xml:space="preserve"> with the data files (</w:t>
      </w:r>
      <w:proofErr w:type="gramStart"/>
      <w:r>
        <w:t>e.g.</w:t>
      </w:r>
      <w:proofErr w:type="gramEnd"/>
      <w:r>
        <w:t xml:space="preserve"> </w:t>
      </w:r>
      <w:r w:rsidR="00122EEF">
        <w:t>raw files from mass spectrometers</w:t>
      </w:r>
      <w:r>
        <w:t>)</w:t>
      </w:r>
      <w:r w:rsidR="00122EEF">
        <w:t xml:space="preserve">.  </w:t>
      </w:r>
    </w:p>
    <w:p w14:paraId="2ED41BE1" w14:textId="347600EB" w:rsidR="1E7019BB" w:rsidRDefault="1E7019BB" w:rsidP="1E7019BB"/>
    <w:p w14:paraId="734ED409" w14:textId="191B3CD3" w:rsidR="00554938" w:rsidRPr="0055386C" w:rsidRDefault="00554938" w:rsidP="00DE2597">
      <w:pPr>
        <w:pStyle w:val="Heading1"/>
      </w:pPr>
      <w:bookmarkStart w:id="23" w:name="_Toc69123155"/>
      <w:r>
        <w:t>Ontologies</w:t>
      </w:r>
      <w:bookmarkEnd w:id="23"/>
    </w:p>
    <w:p w14:paraId="6B8106EC" w14:textId="77777777" w:rsidR="00554938" w:rsidRDefault="00554938" w:rsidP="00C664A0"/>
    <w:p w14:paraId="3819D838" w14:textId="0D1B994E" w:rsidR="005607A7" w:rsidRDefault="005607A7" w:rsidP="00C664A0">
      <w:r>
        <w:t>The list of ontologies/controlled vocabularies</w:t>
      </w:r>
      <w:r w:rsidR="4521C98A">
        <w:t xml:space="preserve"> (CV)</w:t>
      </w:r>
      <w:r>
        <w:t xml:space="preserve"> supported</w:t>
      </w:r>
      <w:r w:rsidR="6B46BCA1">
        <w:t xml:space="preserve"> </w:t>
      </w:r>
      <w:r w:rsidR="1C802D50">
        <w:t>in SDRF-Proteomics</w:t>
      </w:r>
      <w:r w:rsidR="6B46BCA1">
        <w:t xml:space="preserve"> are:</w:t>
      </w:r>
    </w:p>
    <w:p w14:paraId="7FF4600F" w14:textId="77777777" w:rsidR="005607A7" w:rsidRPr="005607A7" w:rsidRDefault="005607A7" w:rsidP="00C664A0"/>
    <w:p w14:paraId="3584DE84" w14:textId="29C4BA60" w:rsidR="005607A7" w:rsidRPr="005607A7" w:rsidRDefault="005607A7" w:rsidP="00C664A0">
      <w:pPr>
        <w:pStyle w:val="ListParagraph"/>
        <w:numPr>
          <w:ilvl w:val="0"/>
          <w:numId w:val="36"/>
        </w:numPr>
      </w:pPr>
      <w:r w:rsidRPr="005607A7">
        <w:t>PSI Mass Spectrometry CV</w:t>
      </w:r>
      <w:r w:rsidR="443C3506">
        <w:t xml:space="preserve"> (</w:t>
      </w:r>
      <w:hyperlink r:id="rId29" w:history="1">
        <w:r w:rsidR="443C3506" w:rsidRPr="00391F30">
          <w:rPr>
            <w:rStyle w:val="Hyperlink"/>
          </w:rPr>
          <w:t>PSI-MS</w:t>
        </w:r>
      </w:hyperlink>
      <w:r w:rsidR="443C3506">
        <w:t>)</w:t>
      </w:r>
    </w:p>
    <w:p w14:paraId="45594937" w14:textId="7F334109" w:rsidR="005607A7" w:rsidRPr="005607A7" w:rsidRDefault="005607A7" w:rsidP="00C664A0">
      <w:pPr>
        <w:pStyle w:val="ListParagraph"/>
        <w:numPr>
          <w:ilvl w:val="0"/>
          <w:numId w:val="36"/>
        </w:numPr>
      </w:pPr>
      <w:r>
        <w:t>Experimental Factor Ontology</w:t>
      </w:r>
      <w:r w:rsidR="36990661">
        <w:t xml:space="preserve"> (</w:t>
      </w:r>
      <w:hyperlink r:id="rId30" w:history="1">
        <w:r w:rsidR="36990661" w:rsidRPr="00D01245">
          <w:rPr>
            <w:rStyle w:val="Hyperlink"/>
          </w:rPr>
          <w:t>EFO</w:t>
        </w:r>
      </w:hyperlink>
      <w:r w:rsidR="36990661">
        <w:t>).</w:t>
      </w:r>
    </w:p>
    <w:p w14:paraId="0D5AA5F7" w14:textId="65627877" w:rsidR="005607A7" w:rsidRPr="005607A7" w:rsidRDefault="00CA4C50" w:rsidP="00C664A0">
      <w:pPr>
        <w:pStyle w:val="ListParagraph"/>
        <w:numPr>
          <w:ilvl w:val="0"/>
          <w:numId w:val="36"/>
        </w:numPr>
      </w:pPr>
      <w:hyperlink r:id="rId31" w:history="1">
        <w:proofErr w:type="spellStart"/>
        <w:r w:rsidR="3DB7DEFE" w:rsidRPr="00D01245">
          <w:rPr>
            <w:rStyle w:val="Hyperlink"/>
          </w:rPr>
          <w:t>Unimo</w:t>
        </w:r>
        <w:r w:rsidR="009F261F" w:rsidRPr="00D01245">
          <w:rPr>
            <w:rStyle w:val="Hyperlink"/>
          </w:rPr>
          <w:t>d</w:t>
        </w:r>
        <w:proofErr w:type="spellEnd"/>
      </w:hyperlink>
      <w:r w:rsidR="005607A7">
        <w:t xml:space="preserve"> protein modification database for mass spectrometry</w:t>
      </w:r>
    </w:p>
    <w:p w14:paraId="699DA62E" w14:textId="68811294" w:rsidR="005607A7" w:rsidRPr="005607A7" w:rsidRDefault="005607A7" w:rsidP="00C664A0">
      <w:pPr>
        <w:pStyle w:val="ListParagraph"/>
        <w:numPr>
          <w:ilvl w:val="0"/>
          <w:numId w:val="36"/>
        </w:numPr>
      </w:pPr>
      <w:r w:rsidRPr="005607A7">
        <w:t>PSI-MOD CV</w:t>
      </w:r>
      <w:r w:rsidR="1D6F68D4">
        <w:t xml:space="preserve"> (</w:t>
      </w:r>
      <w:hyperlink r:id="rId32" w:history="1">
        <w:r w:rsidR="1D6F68D4" w:rsidRPr="00D44D3A">
          <w:rPr>
            <w:rStyle w:val="Hyperlink"/>
          </w:rPr>
          <w:t>PSI-MOD</w:t>
        </w:r>
      </w:hyperlink>
      <w:r w:rsidR="1D6F68D4">
        <w:t>)</w:t>
      </w:r>
    </w:p>
    <w:p w14:paraId="5FFD2E6A" w14:textId="77E756B3" w:rsidR="005607A7" w:rsidRPr="005607A7" w:rsidRDefault="00CA4C50" w:rsidP="00C664A0">
      <w:pPr>
        <w:pStyle w:val="ListParagraph"/>
        <w:numPr>
          <w:ilvl w:val="0"/>
          <w:numId w:val="36"/>
        </w:numPr>
      </w:pPr>
      <w:hyperlink r:id="rId33" w:history="1">
        <w:r w:rsidR="005607A7" w:rsidRPr="007940F7">
          <w:rPr>
            <w:rStyle w:val="Hyperlink"/>
          </w:rPr>
          <w:t>Cell line ontology</w:t>
        </w:r>
      </w:hyperlink>
    </w:p>
    <w:p w14:paraId="0EEA9471" w14:textId="2F16681F" w:rsidR="005607A7" w:rsidRPr="005607A7" w:rsidRDefault="00CA4C50" w:rsidP="00C664A0">
      <w:pPr>
        <w:pStyle w:val="ListParagraph"/>
        <w:numPr>
          <w:ilvl w:val="0"/>
          <w:numId w:val="36"/>
        </w:numPr>
      </w:pPr>
      <w:hyperlink r:id="rId34" w:history="1">
        <w:r w:rsidR="005607A7" w:rsidRPr="007D6D8F">
          <w:rPr>
            <w:rStyle w:val="Hyperlink"/>
          </w:rPr>
          <w:t>Drosophila anatomy ontology</w:t>
        </w:r>
      </w:hyperlink>
    </w:p>
    <w:p w14:paraId="584D7729" w14:textId="7AA98D63" w:rsidR="005607A7" w:rsidRPr="005607A7" w:rsidRDefault="00CA4C50" w:rsidP="00C664A0">
      <w:pPr>
        <w:pStyle w:val="ListParagraph"/>
        <w:numPr>
          <w:ilvl w:val="0"/>
          <w:numId w:val="36"/>
        </w:numPr>
      </w:pPr>
      <w:hyperlink r:id="rId35" w:history="1">
        <w:r w:rsidR="005607A7" w:rsidRPr="008454D8">
          <w:rPr>
            <w:rStyle w:val="Hyperlink"/>
          </w:rPr>
          <w:t>Cell ontology</w:t>
        </w:r>
      </w:hyperlink>
    </w:p>
    <w:p w14:paraId="2EE13E01" w14:textId="3CA0F71D" w:rsidR="005607A7" w:rsidRPr="005607A7" w:rsidRDefault="00CA4C50" w:rsidP="00C664A0">
      <w:pPr>
        <w:pStyle w:val="ListParagraph"/>
        <w:numPr>
          <w:ilvl w:val="0"/>
          <w:numId w:val="36"/>
        </w:numPr>
      </w:pPr>
      <w:hyperlink r:id="rId36" w:history="1">
        <w:r w:rsidR="005607A7" w:rsidRPr="008454D8">
          <w:rPr>
            <w:rStyle w:val="Hyperlink"/>
          </w:rPr>
          <w:t>Plant ontology</w:t>
        </w:r>
      </w:hyperlink>
    </w:p>
    <w:p w14:paraId="12148B9A" w14:textId="1ED54F0E" w:rsidR="005607A7" w:rsidRPr="005607A7" w:rsidRDefault="00CA4C50" w:rsidP="00C664A0">
      <w:pPr>
        <w:pStyle w:val="ListParagraph"/>
        <w:numPr>
          <w:ilvl w:val="0"/>
          <w:numId w:val="36"/>
        </w:numPr>
      </w:pPr>
      <w:hyperlink r:id="rId37" w:history="1">
        <w:r w:rsidR="005607A7" w:rsidRPr="0009455B">
          <w:rPr>
            <w:rStyle w:val="Hyperlink"/>
          </w:rPr>
          <w:t>Uber-anatomy ontology</w:t>
        </w:r>
      </w:hyperlink>
    </w:p>
    <w:p w14:paraId="393C4140" w14:textId="6904B188" w:rsidR="005607A7" w:rsidRPr="005607A7" w:rsidRDefault="00CA4C50" w:rsidP="00C664A0">
      <w:pPr>
        <w:pStyle w:val="ListParagraph"/>
        <w:numPr>
          <w:ilvl w:val="0"/>
          <w:numId w:val="36"/>
        </w:numPr>
      </w:pPr>
      <w:hyperlink r:id="rId38" w:history="1">
        <w:r w:rsidR="005607A7" w:rsidRPr="00A64F98">
          <w:rPr>
            <w:rStyle w:val="Hyperlink"/>
          </w:rPr>
          <w:t>Zebrafish anatomy and development ontology</w:t>
        </w:r>
      </w:hyperlink>
    </w:p>
    <w:p w14:paraId="57A017D4" w14:textId="52EFBB43" w:rsidR="005607A7" w:rsidRPr="005607A7" w:rsidRDefault="00CA4C50" w:rsidP="00C664A0">
      <w:pPr>
        <w:pStyle w:val="ListParagraph"/>
        <w:numPr>
          <w:ilvl w:val="0"/>
          <w:numId w:val="36"/>
        </w:numPr>
      </w:pPr>
      <w:hyperlink r:id="rId39" w:history="1">
        <w:r w:rsidR="005607A7" w:rsidRPr="005E7B48">
          <w:rPr>
            <w:rStyle w:val="Hyperlink"/>
          </w:rPr>
          <w:t>Zebrafish developmental stages ontology</w:t>
        </w:r>
      </w:hyperlink>
    </w:p>
    <w:p w14:paraId="42D15DB8" w14:textId="4FAC5127" w:rsidR="005607A7" w:rsidRPr="005607A7" w:rsidRDefault="00CA4C50" w:rsidP="00C664A0">
      <w:pPr>
        <w:pStyle w:val="ListParagraph"/>
        <w:numPr>
          <w:ilvl w:val="0"/>
          <w:numId w:val="36"/>
        </w:numPr>
      </w:pPr>
      <w:hyperlink r:id="rId40" w:history="1">
        <w:proofErr w:type="spellStart"/>
        <w:r w:rsidR="005607A7" w:rsidRPr="00C652F6">
          <w:rPr>
            <w:rStyle w:val="Hyperlink"/>
          </w:rPr>
          <w:t>FlyBase</w:t>
        </w:r>
        <w:proofErr w:type="spellEnd"/>
        <w:r w:rsidR="005607A7" w:rsidRPr="00C652F6">
          <w:rPr>
            <w:rStyle w:val="Hyperlink"/>
          </w:rPr>
          <w:t xml:space="preserve"> Developmental Ontology</w:t>
        </w:r>
      </w:hyperlink>
    </w:p>
    <w:p w14:paraId="75053468" w14:textId="4F7F235D" w:rsidR="005607A7" w:rsidRPr="005607A7" w:rsidRDefault="00CA4C50" w:rsidP="00C664A0">
      <w:pPr>
        <w:pStyle w:val="ListParagraph"/>
        <w:numPr>
          <w:ilvl w:val="0"/>
          <w:numId w:val="36"/>
        </w:numPr>
      </w:pPr>
      <w:hyperlink r:id="rId41" w:history="1">
        <w:r w:rsidR="005607A7" w:rsidRPr="00462C20">
          <w:rPr>
            <w:rStyle w:val="Hyperlink"/>
          </w:rPr>
          <w:t>Rat Strain Ontology</w:t>
        </w:r>
      </w:hyperlink>
    </w:p>
    <w:p w14:paraId="63B86E71" w14:textId="0757441F" w:rsidR="005607A7" w:rsidRPr="005607A7" w:rsidRDefault="00CA4C50" w:rsidP="00C664A0">
      <w:pPr>
        <w:pStyle w:val="ListParagraph"/>
        <w:numPr>
          <w:ilvl w:val="0"/>
          <w:numId w:val="36"/>
        </w:numPr>
      </w:pPr>
      <w:hyperlink r:id="rId42" w:history="1">
        <w:r w:rsidR="005607A7" w:rsidRPr="003F12CB">
          <w:rPr>
            <w:rStyle w:val="Hyperlink"/>
          </w:rPr>
          <w:t>Chemical Entities of Biological Interest Ontology</w:t>
        </w:r>
      </w:hyperlink>
    </w:p>
    <w:p w14:paraId="5288BB80" w14:textId="7FA336D1" w:rsidR="005607A7" w:rsidRDefault="00CA4C50" w:rsidP="00C664A0">
      <w:pPr>
        <w:pStyle w:val="ListParagraph"/>
        <w:numPr>
          <w:ilvl w:val="0"/>
          <w:numId w:val="36"/>
        </w:numPr>
      </w:pPr>
      <w:hyperlink r:id="rId43" w:history="1">
        <w:r w:rsidR="005607A7" w:rsidRPr="00BB08F1">
          <w:rPr>
            <w:rStyle w:val="Hyperlink"/>
          </w:rPr>
          <w:t>NCBI organismal classification</w:t>
        </w:r>
      </w:hyperlink>
    </w:p>
    <w:p w14:paraId="37B056C2" w14:textId="17ED2EDC" w:rsidR="00F81F62" w:rsidRDefault="00CA4C50" w:rsidP="00C664A0">
      <w:pPr>
        <w:pStyle w:val="ListParagraph"/>
        <w:numPr>
          <w:ilvl w:val="0"/>
          <w:numId w:val="36"/>
        </w:numPr>
      </w:pPr>
      <w:hyperlink r:id="rId44" w:history="1">
        <w:r w:rsidR="00F81F62" w:rsidRPr="00BB08F1">
          <w:rPr>
            <w:rStyle w:val="Hyperlink"/>
          </w:rPr>
          <w:t xml:space="preserve">PATO - the Phenotype </w:t>
        </w:r>
        <w:r w:rsidR="008C1814" w:rsidRPr="00BB08F1">
          <w:rPr>
            <w:rStyle w:val="Hyperlink"/>
          </w:rPr>
          <w:t>a</w:t>
        </w:r>
        <w:r w:rsidR="00F81F62" w:rsidRPr="00BB08F1">
          <w:rPr>
            <w:rStyle w:val="Hyperlink"/>
          </w:rPr>
          <w:t>nd Trait Ontology</w:t>
        </w:r>
      </w:hyperlink>
    </w:p>
    <w:p w14:paraId="4DDF5AD8" w14:textId="20B2192A" w:rsidR="001B7C0D" w:rsidRPr="005607A7" w:rsidRDefault="001B7C0D" w:rsidP="001B7C0D">
      <w:pPr>
        <w:pStyle w:val="ListParagraph"/>
        <w:numPr>
          <w:ilvl w:val="0"/>
          <w:numId w:val="36"/>
        </w:numPr>
      </w:pPr>
      <w:r>
        <w:t>PRIDE Controlled Vocabulary (</w:t>
      </w:r>
      <w:hyperlink r:id="rId45">
        <w:r w:rsidR="00BB08F1" w:rsidRPr="7A617FE7">
          <w:rPr>
            <w:rStyle w:val="Hyperlink"/>
          </w:rPr>
          <w:t>PRIDE</w:t>
        </w:r>
      </w:hyperlink>
      <w:r>
        <w:t>)</w:t>
      </w:r>
    </w:p>
    <w:p w14:paraId="0DA57658" w14:textId="77777777" w:rsidR="0077177F" w:rsidRDefault="0077177F" w:rsidP="001B7C0D">
      <w:pPr>
        <w:pStyle w:val="ListParagraph"/>
      </w:pPr>
    </w:p>
    <w:p w14:paraId="15219EF1" w14:textId="31F5DCA4" w:rsidR="0077177F" w:rsidRDefault="0077177F" w:rsidP="00293078">
      <w:pPr>
        <w:jc w:val="both"/>
      </w:pPr>
      <w:r>
        <w:t>If a</w:t>
      </w:r>
      <w:r w:rsidR="005F159E">
        <w:t>n additional</w:t>
      </w:r>
      <w:r>
        <w:t xml:space="preserve"> </w:t>
      </w:r>
      <w:r w:rsidR="00293078">
        <w:t>ontology</w:t>
      </w:r>
      <w:r w:rsidR="005F159E">
        <w:t>/CV</w:t>
      </w:r>
      <w:r>
        <w:t xml:space="preserve"> </w:t>
      </w:r>
      <w:r w:rsidR="00746F4E">
        <w:t>not included in the previous list</w:t>
      </w:r>
      <w:r w:rsidR="005F159E">
        <w:t xml:space="preserve"> is needed</w:t>
      </w:r>
      <w:r w:rsidR="00746F4E">
        <w:t xml:space="preserve"> </w:t>
      </w:r>
      <w:r>
        <w:t xml:space="preserve">for </w:t>
      </w:r>
      <w:r w:rsidR="00ED2E36">
        <w:t>encoding</w:t>
      </w:r>
      <w:r>
        <w:t xml:space="preserve"> </w:t>
      </w:r>
      <w:r w:rsidR="00293078">
        <w:t>a</w:t>
      </w:r>
      <w:r>
        <w:t xml:space="preserve"> specific </w:t>
      </w:r>
      <w:r w:rsidR="00746F4E">
        <w:t>characteristic or comment</w:t>
      </w:r>
      <w:r w:rsidR="005F159E">
        <w:t>,</w:t>
      </w:r>
      <w:r w:rsidR="00C170C5">
        <w:t xml:space="preserve"> it is possible to do it. However,</w:t>
      </w:r>
      <w:r w:rsidR="00746F4E">
        <w:t xml:space="preserve"> </w:t>
      </w:r>
      <w:r w:rsidR="005F159E">
        <w:t>t</w:t>
      </w:r>
      <w:r w:rsidR="00746F4E">
        <w:t>he ontology</w:t>
      </w:r>
      <w:r w:rsidR="00ED2E36">
        <w:t>/CV</w:t>
      </w:r>
      <w:r w:rsidR="00746F4E">
        <w:t xml:space="preserve"> </w:t>
      </w:r>
      <w:r w:rsidR="00ED2E36">
        <w:t>SHOULD</w:t>
      </w:r>
      <w:r w:rsidR="00746F4E">
        <w:t xml:space="preserve"> be accessible through </w:t>
      </w:r>
      <w:r w:rsidR="00AD67D3">
        <w:t>the OLS service (</w:t>
      </w:r>
      <w:hyperlink r:id="rId46" w:history="1">
        <w:r w:rsidR="00293078" w:rsidRPr="003E524E">
          <w:rPr>
            <w:rStyle w:val="Hyperlink"/>
          </w:rPr>
          <w:t>https://www.ebi.ac.uk/ols/index</w:t>
        </w:r>
      </w:hyperlink>
      <w:r w:rsidR="00AD67D3">
        <w:t>)</w:t>
      </w:r>
      <w:r w:rsidR="00293078">
        <w:t xml:space="preserve">. </w:t>
      </w:r>
    </w:p>
    <w:p w14:paraId="04670777" w14:textId="47D6DDA8" w:rsidR="72B7514F" w:rsidRDefault="72B7514F" w:rsidP="72B7514F"/>
    <w:p w14:paraId="0E4BA9AE" w14:textId="458EB8D8" w:rsidR="006D10D3" w:rsidRDefault="006D10D3" w:rsidP="006D10D3">
      <w:pPr>
        <w:pStyle w:val="Heading1"/>
      </w:pPr>
      <w:bookmarkStart w:id="24" w:name="_Toc69123156"/>
      <w:r>
        <w:t>SDRF-Proteomics file format</w:t>
      </w:r>
      <w:bookmarkEnd w:id="24"/>
    </w:p>
    <w:p w14:paraId="71105726" w14:textId="77777777" w:rsidR="006D10D3" w:rsidRDefault="006D10D3" w:rsidP="006D10D3">
      <w:pPr>
        <w:pStyle w:val="nobreak"/>
      </w:pPr>
    </w:p>
    <w:p w14:paraId="3C9B65F2" w14:textId="45AFA269" w:rsidR="006D33F9" w:rsidRDefault="006D33F9" w:rsidP="006D33F9">
      <w:pPr>
        <w:jc w:val="both"/>
      </w:pPr>
      <w:commentRangeStart w:id="25"/>
      <w:commentRangeStart w:id="26"/>
      <w:r>
        <w:t xml:space="preserve">The SDRF-Proteomics </w:t>
      </w:r>
      <w:r w:rsidR="60C0C54F">
        <w:t xml:space="preserve">file format </w:t>
      </w:r>
      <w:r>
        <w:t xml:space="preserve">describes the sample characteristics and the relationships between samples and data files. </w:t>
      </w:r>
      <w:r w:rsidR="00570DB9">
        <w:t xml:space="preserve">The SDRF-Proteomics described a many-to- many relationships between the sample and the data file. In some cases, one sample can be in multiple RAW files (e.g., fractionated experiments), while in some cases multiple samples can be in the same RAW file (e.g., multiple experiments). </w:t>
      </w:r>
      <w:r>
        <w:t xml:space="preserve">The file format is a </w:t>
      </w:r>
      <w:r w:rsidRPr="006D33F9">
        <w:rPr>
          <w:b/>
          <w:bCs/>
        </w:rPr>
        <w:t>tab-delimited</w:t>
      </w:r>
      <w:r>
        <w:t xml:space="preserve"> </w:t>
      </w:r>
      <w:r w:rsidR="5B71408E">
        <w:t>one</w:t>
      </w:r>
      <w:r>
        <w:t xml:space="preserve"> where each </w:t>
      </w:r>
      <w:r w:rsidR="507CA50D">
        <w:t>row</w:t>
      </w:r>
      <w:r>
        <w:t xml:space="preserve"> </w:t>
      </w:r>
      <w:r w:rsidR="34D05E4D">
        <w:t>encodes</w:t>
      </w:r>
      <w:r>
        <w:t xml:space="preserve"> a </w:t>
      </w:r>
      <w:r w:rsidR="10E0597D">
        <w:t>relation</w:t>
      </w:r>
      <w:r w:rsidR="4121843C">
        <w:t>ship</w:t>
      </w:r>
      <w:r>
        <w:t xml:space="preserve"> between a Sample and a Data file, </w:t>
      </w:r>
      <w:r w:rsidR="05A99649">
        <w:t xml:space="preserve">and </w:t>
      </w:r>
      <w:r>
        <w:t xml:space="preserve">each column corresponds to an attribute/property of the Sample </w:t>
      </w:r>
      <w:r w:rsidR="3CD4D358">
        <w:t>or of the Data file</w:t>
      </w:r>
      <w:r w:rsidR="5DD2B23C">
        <w:t>,</w:t>
      </w:r>
      <w:r>
        <w:t xml:space="preserve"> and the value in each cell is the specific value of the property for a given Sample</w:t>
      </w:r>
      <w:r w:rsidR="00446E2E">
        <w:t xml:space="preserve"> (</w:t>
      </w:r>
      <w:r w:rsidR="00446E2E" w:rsidRPr="00446E2E">
        <w:rPr>
          <w:b/>
          <w:bCs/>
        </w:rPr>
        <w:t>Figure 2</w:t>
      </w:r>
      <w:r w:rsidR="00446E2E">
        <w:t>)</w:t>
      </w:r>
      <w:r>
        <w:t>.</w:t>
      </w:r>
      <w:commentRangeEnd w:id="25"/>
      <w:r w:rsidR="00FA718A">
        <w:rPr>
          <w:rStyle w:val="CommentReference"/>
        </w:rPr>
        <w:commentReference w:id="25"/>
      </w:r>
      <w:commentRangeEnd w:id="26"/>
      <w:r w:rsidR="00570DB9">
        <w:rPr>
          <w:rStyle w:val="CommentReference"/>
        </w:rPr>
        <w:commentReference w:id="26"/>
      </w:r>
    </w:p>
    <w:p w14:paraId="5E249CC0" w14:textId="64444839" w:rsidR="00570DB9" w:rsidRDefault="00570DB9" w:rsidP="006D33F9">
      <w:pPr>
        <w:jc w:val="both"/>
      </w:pPr>
    </w:p>
    <w:p w14:paraId="2735928A" w14:textId="77777777" w:rsidR="00446E2E" w:rsidRDefault="00446E2E" w:rsidP="006D33F9">
      <w:pPr>
        <w:jc w:val="both"/>
      </w:pPr>
    </w:p>
    <w:p w14:paraId="323E6669" w14:textId="239E865E" w:rsidR="00446E2E" w:rsidRDefault="5570C872" w:rsidP="006D33F9">
      <w:pPr>
        <w:jc w:val="both"/>
      </w:pPr>
      <w:r>
        <w:rPr>
          <w:noProof/>
        </w:rPr>
        <w:drawing>
          <wp:inline distT="0" distB="0" distL="0" distR="0" wp14:anchorId="210CF6D7" wp14:editId="6C8E008F">
            <wp:extent cx="5486400" cy="1127760"/>
            <wp:effectExtent l="0" t="0" r="0" b="254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486400" cy="1127760"/>
                    </a:xfrm>
                    <a:prstGeom prst="rect">
                      <a:avLst/>
                    </a:prstGeom>
                  </pic:spPr>
                </pic:pic>
              </a:graphicData>
            </a:graphic>
          </wp:inline>
        </w:drawing>
      </w:r>
    </w:p>
    <w:p w14:paraId="70305BCD" w14:textId="1F08DAD9" w:rsidR="006D33F9" w:rsidRDefault="006D33F9" w:rsidP="006D33F9"/>
    <w:p w14:paraId="1A76B087" w14:textId="64FC19B6" w:rsidR="00914A83" w:rsidRPr="001D21CA" w:rsidRDefault="00914A83" w:rsidP="00C61CB9">
      <w:pPr>
        <w:jc w:val="both"/>
        <w:rPr>
          <w:sz w:val="22"/>
          <w:szCs w:val="22"/>
        </w:rPr>
      </w:pPr>
      <w:r w:rsidRPr="00897925">
        <w:rPr>
          <w:b/>
          <w:bCs/>
          <w:sz w:val="22"/>
          <w:szCs w:val="22"/>
        </w:rPr>
        <w:t>Figure 2</w:t>
      </w:r>
      <w:r w:rsidRPr="001D21CA">
        <w:rPr>
          <w:sz w:val="22"/>
          <w:szCs w:val="22"/>
        </w:rPr>
        <w:t xml:space="preserve">: </w:t>
      </w:r>
      <w:r w:rsidR="00626259">
        <w:rPr>
          <w:sz w:val="22"/>
          <w:szCs w:val="22"/>
        </w:rPr>
        <w:t>SDRF-Proteomics in a nutshell</w:t>
      </w:r>
      <w:r w:rsidR="00716245">
        <w:rPr>
          <w:sz w:val="22"/>
          <w:szCs w:val="22"/>
        </w:rPr>
        <w:t xml:space="preserve">. The file format is a tab-delimited </w:t>
      </w:r>
      <w:r w:rsidR="6B1A9E1F" w:rsidRPr="361E433D">
        <w:rPr>
          <w:sz w:val="22"/>
          <w:szCs w:val="22"/>
        </w:rPr>
        <w:t>one</w:t>
      </w:r>
      <w:r w:rsidR="00716245">
        <w:rPr>
          <w:sz w:val="22"/>
          <w:szCs w:val="22"/>
        </w:rPr>
        <w:t xml:space="preserve"> </w:t>
      </w:r>
      <w:r w:rsidR="00C61CB9">
        <w:rPr>
          <w:sz w:val="22"/>
          <w:szCs w:val="22"/>
        </w:rPr>
        <w:t xml:space="preserve">where </w:t>
      </w:r>
      <w:r w:rsidR="00C61CB9" w:rsidRPr="00897925">
        <w:rPr>
          <w:b/>
          <w:bCs/>
          <w:sz w:val="22"/>
          <w:szCs w:val="22"/>
        </w:rPr>
        <w:t>columns</w:t>
      </w:r>
      <w:r w:rsidR="00C61CB9">
        <w:rPr>
          <w:sz w:val="22"/>
          <w:szCs w:val="22"/>
        </w:rPr>
        <w:t xml:space="preserve"> </w:t>
      </w:r>
      <w:r w:rsidR="1F489E1E" w:rsidRPr="7A617FE7">
        <w:rPr>
          <w:sz w:val="22"/>
          <w:szCs w:val="22"/>
        </w:rPr>
        <w:t>encode</w:t>
      </w:r>
      <w:r w:rsidR="00C61CB9">
        <w:rPr>
          <w:sz w:val="22"/>
          <w:szCs w:val="22"/>
        </w:rPr>
        <w:t xml:space="preserve"> properties of the </w:t>
      </w:r>
      <w:r w:rsidR="00C61CB9" w:rsidRPr="7A617FE7">
        <w:rPr>
          <w:sz w:val="22"/>
          <w:szCs w:val="22"/>
        </w:rPr>
        <w:t>sample</w:t>
      </w:r>
      <w:r w:rsidR="6F345394" w:rsidRPr="7A617FE7">
        <w:rPr>
          <w:sz w:val="22"/>
          <w:szCs w:val="22"/>
        </w:rPr>
        <w:t>s</w:t>
      </w:r>
      <w:r w:rsidR="00C61CB9">
        <w:rPr>
          <w:sz w:val="22"/>
          <w:szCs w:val="22"/>
        </w:rPr>
        <w:t xml:space="preserve">, the data </w:t>
      </w:r>
      <w:r w:rsidR="00C61CB9" w:rsidRPr="7A617FE7">
        <w:rPr>
          <w:sz w:val="22"/>
          <w:szCs w:val="22"/>
        </w:rPr>
        <w:t>file</w:t>
      </w:r>
      <w:r w:rsidR="2FFFAD4F" w:rsidRPr="7A617FE7">
        <w:rPr>
          <w:sz w:val="22"/>
          <w:szCs w:val="22"/>
        </w:rPr>
        <w:t>s</w:t>
      </w:r>
      <w:r w:rsidR="004414AA">
        <w:rPr>
          <w:sz w:val="22"/>
          <w:szCs w:val="22"/>
        </w:rPr>
        <w:t>,</w:t>
      </w:r>
      <w:r w:rsidR="00C61CB9">
        <w:rPr>
          <w:sz w:val="22"/>
          <w:szCs w:val="22"/>
        </w:rPr>
        <w:t xml:space="preserve"> or the variables under study. The</w:t>
      </w:r>
      <w:r w:rsidR="00897925">
        <w:rPr>
          <w:sz w:val="22"/>
          <w:szCs w:val="22"/>
        </w:rPr>
        <w:t xml:space="preserve"> </w:t>
      </w:r>
      <w:r w:rsidR="00897925" w:rsidRPr="00AD570B">
        <w:rPr>
          <w:b/>
          <w:bCs/>
          <w:sz w:val="22"/>
          <w:szCs w:val="22"/>
        </w:rPr>
        <w:t>rows</w:t>
      </w:r>
      <w:r w:rsidR="00897925">
        <w:rPr>
          <w:sz w:val="22"/>
          <w:szCs w:val="22"/>
        </w:rPr>
        <w:t xml:space="preserve"> are </w:t>
      </w:r>
      <w:r w:rsidR="003E75CA" w:rsidRPr="00FD4E68">
        <w:rPr>
          <w:sz w:val="22"/>
          <w:szCs w:val="22"/>
        </w:rPr>
        <w:t xml:space="preserve">Sample/Data file </w:t>
      </w:r>
      <w:proofErr w:type="gramStart"/>
      <w:r w:rsidR="008B7CDF" w:rsidRPr="00FD4E68">
        <w:rPr>
          <w:sz w:val="22"/>
          <w:szCs w:val="22"/>
        </w:rPr>
        <w:t>relationship</w:t>
      </w:r>
      <w:r w:rsidR="24D70AC9" w:rsidRPr="00FD4E68">
        <w:rPr>
          <w:sz w:val="22"/>
          <w:szCs w:val="22"/>
        </w:rPr>
        <w:t>s</w:t>
      </w:r>
      <w:proofErr w:type="gramEnd"/>
      <w:r w:rsidR="008B7CDF" w:rsidDel="003E75CA">
        <w:rPr>
          <w:sz w:val="22"/>
          <w:szCs w:val="22"/>
        </w:rPr>
        <w:t xml:space="preserve"> </w:t>
      </w:r>
      <w:r w:rsidR="008B7CDF">
        <w:rPr>
          <w:sz w:val="22"/>
          <w:szCs w:val="22"/>
        </w:rPr>
        <w:t>and</w:t>
      </w:r>
      <w:r w:rsidR="00897925">
        <w:rPr>
          <w:sz w:val="22"/>
          <w:szCs w:val="22"/>
        </w:rPr>
        <w:t xml:space="preserve"> the </w:t>
      </w:r>
      <w:r w:rsidR="00897925" w:rsidRPr="00AD570B">
        <w:rPr>
          <w:b/>
          <w:bCs/>
          <w:sz w:val="22"/>
          <w:szCs w:val="22"/>
        </w:rPr>
        <w:t>cells</w:t>
      </w:r>
      <w:r w:rsidR="00897925">
        <w:rPr>
          <w:sz w:val="22"/>
          <w:szCs w:val="22"/>
        </w:rPr>
        <w:t xml:space="preserve"> are the </w:t>
      </w:r>
      <w:r w:rsidR="56747017" w:rsidRPr="7A617FE7">
        <w:rPr>
          <w:sz w:val="22"/>
          <w:szCs w:val="22"/>
        </w:rPr>
        <w:t xml:space="preserve">given </w:t>
      </w:r>
      <w:r w:rsidR="16F348C5" w:rsidRPr="361E433D">
        <w:rPr>
          <w:sz w:val="22"/>
          <w:szCs w:val="22"/>
        </w:rPr>
        <w:t>value</w:t>
      </w:r>
      <w:r w:rsidR="670BA80F" w:rsidRPr="361E433D">
        <w:rPr>
          <w:sz w:val="22"/>
          <w:szCs w:val="22"/>
        </w:rPr>
        <w:t>s</w:t>
      </w:r>
      <w:r w:rsidR="00897925">
        <w:rPr>
          <w:sz w:val="22"/>
          <w:szCs w:val="22"/>
        </w:rPr>
        <w:t xml:space="preserve"> for one </w:t>
      </w:r>
      <w:r w:rsidR="00142EA5">
        <w:rPr>
          <w:sz w:val="22"/>
          <w:szCs w:val="22"/>
        </w:rPr>
        <w:t xml:space="preserve">property in </w:t>
      </w:r>
      <w:r w:rsidR="00AD570B">
        <w:rPr>
          <w:sz w:val="22"/>
          <w:szCs w:val="22"/>
        </w:rPr>
        <w:t>a</w:t>
      </w:r>
      <w:r w:rsidR="00142EA5">
        <w:rPr>
          <w:sz w:val="22"/>
          <w:szCs w:val="22"/>
        </w:rPr>
        <w:t xml:space="preserve"> specific </w:t>
      </w:r>
      <w:r w:rsidR="00AD570B">
        <w:rPr>
          <w:sz w:val="22"/>
          <w:szCs w:val="22"/>
        </w:rPr>
        <w:t xml:space="preserve">sample. </w:t>
      </w:r>
      <w:r w:rsidR="00C61CB9">
        <w:rPr>
          <w:sz w:val="22"/>
          <w:szCs w:val="22"/>
        </w:rPr>
        <w:t xml:space="preserve"> </w:t>
      </w:r>
    </w:p>
    <w:p w14:paraId="5F0AAD85" w14:textId="77777777" w:rsidR="00914A83" w:rsidRDefault="00914A83" w:rsidP="006D33F9"/>
    <w:p w14:paraId="42D58C2F" w14:textId="422C84D9" w:rsidR="00884458" w:rsidRPr="00884458" w:rsidRDefault="00DE2597" w:rsidP="00884458">
      <w:pPr>
        <w:pStyle w:val="Heading2"/>
        <w:rPr>
          <w:b/>
          <w:bCs/>
        </w:rPr>
      </w:pPr>
      <w:bookmarkStart w:id="27" w:name="_Toc69123157"/>
      <w:r>
        <w:rPr>
          <w:b/>
          <w:bCs/>
        </w:rPr>
        <w:t>6</w:t>
      </w:r>
      <w:r w:rsidR="00402D6C" w:rsidRPr="00884458">
        <w:rPr>
          <w:b/>
          <w:bCs/>
        </w:rPr>
        <w:t xml:space="preserve">.1 </w:t>
      </w:r>
      <w:r w:rsidR="00571E24" w:rsidRPr="00884458">
        <w:rPr>
          <w:b/>
          <w:bCs/>
        </w:rPr>
        <w:t>Format rules</w:t>
      </w:r>
      <w:bookmarkEnd w:id="27"/>
      <w:r w:rsidR="00884458" w:rsidRPr="00884458">
        <w:rPr>
          <w:b/>
          <w:bCs/>
        </w:rPr>
        <w:t xml:space="preserve"> </w:t>
      </w:r>
    </w:p>
    <w:p w14:paraId="7B6B2120" w14:textId="77777777" w:rsidR="00884458" w:rsidRDefault="00884458" w:rsidP="006D33F9"/>
    <w:p w14:paraId="31545DA9" w14:textId="1BF2F116" w:rsidR="5C4B2181" w:rsidRDefault="5C4B2181" w:rsidP="001C626C">
      <w:pPr>
        <w:spacing w:line="259" w:lineRule="auto"/>
      </w:pPr>
      <w:r>
        <w:t xml:space="preserve">There are general scenarios/use cases that are addressed by the </w:t>
      </w:r>
      <w:commentRangeStart w:id="28"/>
      <w:commentRangeStart w:id="29"/>
      <w:r>
        <w:t xml:space="preserve">following </w:t>
      </w:r>
      <w:commentRangeEnd w:id="28"/>
      <w:r w:rsidR="00F430BD">
        <w:rPr>
          <w:rStyle w:val="CommentReference"/>
        </w:rPr>
        <w:commentReference w:id="28"/>
      </w:r>
      <w:commentRangeEnd w:id="29"/>
      <w:r w:rsidR="00F430BD">
        <w:rPr>
          <w:rStyle w:val="CommentReference"/>
        </w:rPr>
        <w:commentReference w:id="29"/>
      </w:r>
      <w:r>
        <w:t>rules:</w:t>
      </w:r>
    </w:p>
    <w:p w14:paraId="4DDF448A" w14:textId="7E7DD44F" w:rsidR="361E433D" w:rsidRDefault="361E433D" w:rsidP="361E433D">
      <w:pPr>
        <w:spacing w:line="259" w:lineRule="auto"/>
      </w:pPr>
    </w:p>
    <w:p w14:paraId="3B2EC2F7" w14:textId="23603CE7" w:rsidR="00884458" w:rsidRDefault="006D33F9" w:rsidP="006D33F9">
      <w:pPr>
        <w:pStyle w:val="ListParagraph"/>
        <w:numPr>
          <w:ilvl w:val="0"/>
          <w:numId w:val="49"/>
        </w:numPr>
        <w:jc w:val="both"/>
      </w:pPr>
      <w:r w:rsidRPr="00884458">
        <w:rPr>
          <w:b/>
          <w:bCs/>
        </w:rPr>
        <w:t>Unknown values</w:t>
      </w:r>
      <w:r>
        <w:t xml:space="preserve">: In some </w:t>
      </w:r>
      <w:r w:rsidR="00884458">
        <w:t>cases,</w:t>
      </w:r>
      <w:r>
        <w:t xml:space="preserve"> the column is </w:t>
      </w:r>
      <w:r w:rsidR="00884458">
        <w:t>m</w:t>
      </w:r>
      <w:r>
        <w:t xml:space="preserve">andatory </w:t>
      </w:r>
      <w:r w:rsidR="4A31411F">
        <w:t>in the format</w:t>
      </w:r>
      <w:r w:rsidR="10E0597D">
        <w:t xml:space="preserve"> </w:t>
      </w:r>
      <w:r>
        <w:t xml:space="preserve">but for some samples the </w:t>
      </w:r>
      <w:r w:rsidR="011343A8">
        <w:t xml:space="preserve">corresponding </w:t>
      </w:r>
      <w:r>
        <w:t xml:space="preserve">value is unknown. In those </w:t>
      </w:r>
      <w:r w:rsidR="00884458">
        <w:t>cases,</w:t>
      </w:r>
      <w:r>
        <w:t xml:space="preserve"> users SHOULD use </w:t>
      </w:r>
      <w:r w:rsidR="3DEE8808">
        <w:t>‘</w:t>
      </w:r>
      <w:r>
        <w:t xml:space="preserve">not </w:t>
      </w:r>
      <w:r w:rsidR="10E0597D">
        <w:t>available</w:t>
      </w:r>
      <w:r w:rsidR="4F22E89A">
        <w:t>’</w:t>
      </w:r>
      <w:r w:rsidR="002B7600">
        <w:t xml:space="preserve"> (if the value is not known)</w:t>
      </w:r>
      <w:r>
        <w:t>.</w:t>
      </w:r>
    </w:p>
    <w:p w14:paraId="6E9D0075" w14:textId="36734A3D" w:rsidR="00884458" w:rsidRDefault="006D33F9" w:rsidP="006D33F9">
      <w:pPr>
        <w:pStyle w:val="ListParagraph"/>
        <w:numPr>
          <w:ilvl w:val="0"/>
          <w:numId w:val="49"/>
        </w:numPr>
        <w:jc w:val="both"/>
      </w:pPr>
      <w:r w:rsidRPr="00884458">
        <w:rPr>
          <w:b/>
          <w:bCs/>
        </w:rPr>
        <w:t>Not Applicable values</w:t>
      </w:r>
      <w:r>
        <w:t xml:space="preserve">: In some </w:t>
      </w:r>
      <w:r w:rsidR="00884458">
        <w:t>cases,</w:t>
      </w:r>
      <w:r>
        <w:t xml:space="preserve"> the column is </w:t>
      </w:r>
      <w:r w:rsidR="00884458">
        <w:t>m</w:t>
      </w:r>
      <w:r>
        <w:t>andatory</w:t>
      </w:r>
      <w:r w:rsidR="00884458">
        <w:t xml:space="preserve"> </w:t>
      </w:r>
      <w:r>
        <w:t>but for some samples</w:t>
      </w:r>
      <w:r w:rsidR="004414AA">
        <w:t>,</w:t>
      </w:r>
      <w:r>
        <w:t xml:space="preserve"> the </w:t>
      </w:r>
      <w:r w:rsidR="30593C06">
        <w:t xml:space="preserve">corresponding </w:t>
      </w:r>
      <w:r>
        <w:t>value is not applicable</w:t>
      </w:r>
      <w:r w:rsidR="2EA511A9">
        <w:t>.</w:t>
      </w:r>
      <w:r>
        <w:t xml:space="preserve"> In those </w:t>
      </w:r>
      <w:r w:rsidR="00884458">
        <w:t>cases,</w:t>
      </w:r>
      <w:r>
        <w:t xml:space="preserve"> users SHOULD use </w:t>
      </w:r>
      <w:r w:rsidR="36CDB989">
        <w:t>‘</w:t>
      </w:r>
      <w:r>
        <w:t xml:space="preserve">not </w:t>
      </w:r>
      <w:r w:rsidR="10E0597D">
        <w:t>applicable</w:t>
      </w:r>
      <w:r w:rsidR="1F6833F4">
        <w:t>’</w:t>
      </w:r>
      <w:r w:rsidR="10E0597D">
        <w:t>.</w:t>
      </w:r>
      <w:r w:rsidR="00C36982">
        <w:t xml:space="preserve"> </w:t>
      </w:r>
    </w:p>
    <w:p w14:paraId="248836A6" w14:textId="7FF3C7F2" w:rsidR="00884458" w:rsidRDefault="006D33F9" w:rsidP="006D33F9">
      <w:pPr>
        <w:pStyle w:val="ListParagraph"/>
        <w:numPr>
          <w:ilvl w:val="0"/>
          <w:numId w:val="49"/>
        </w:numPr>
        <w:jc w:val="both"/>
      </w:pPr>
      <w:r w:rsidRPr="00884458">
        <w:rPr>
          <w:b/>
          <w:bCs/>
        </w:rPr>
        <w:lastRenderedPageBreak/>
        <w:t>Case sensitivity</w:t>
      </w:r>
      <w:r>
        <w:t>: By specification</w:t>
      </w:r>
      <w:r w:rsidR="004414AA">
        <w:t>,</w:t>
      </w:r>
      <w:r>
        <w:t xml:space="preserve"> the SDRF is case insensitive, but we </w:t>
      </w:r>
      <w:r w:rsidR="00B76121">
        <w:t>RECOMMEND</w:t>
      </w:r>
      <w:r>
        <w:t xml:space="preserve"> </w:t>
      </w:r>
      <w:r w:rsidR="00884458">
        <w:t>using</w:t>
      </w:r>
      <w:r>
        <w:t xml:space="preserve"> lower</w:t>
      </w:r>
      <w:r w:rsidR="10E0597D">
        <w:t>case</w:t>
      </w:r>
      <w:r w:rsidR="6198F979">
        <w:t xml:space="preserve"> </w:t>
      </w:r>
      <w:r w:rsidR="497937FE">
        <w:t>characters</w:t>
      </w:r>
      <w:r>
        <w:t xml:space="preserve"> throughout all the text (Column names and values).</w:t>
      </w:r>
    </w:p>
    <w:p w14:paraId="73C3B4F5" w14:textId="464A7B2F" w:rsidR="006D10D3" w:rsidRDefault="006D33F9" w:rsidP="006D33F9">
      <w:pPr>
        <w:pStyle w:val="ListParagraph"/>
        <w:numPr>
          <w:ilvl w:val="0"/>
          <w:numId w:val="49"/>
        </w:numPr>
        <w:jc w:val="both"/>
      </w:pPr>
      <w:r w:rsidRPr="00884458">
        <w:rPr>
          <w:b/>
          <w:bCs/>
        </w:rPr>
        <w:t>Spaces</w:t>
      </w:r>
      <w:r>
        <w:t>: By specification</w:t>
      </w:r>
      <w:r w:rsidR="004414AA">
        <w:t>,</w:t>
      </w:r>
      <w:r>
        <w:t xml:space="preserve"> SDRF is </w:t>
      </w:r>
      <w:r w:rsidR="00F83D4C">
        <w:t>space sensitive</w:t>
      </w:r>
      <w:r>
        <w:t xml:space="preserve"> (</w:t>
      </w:r>
      <w:proofErr w:type="spellStart"/>
      <w:proofErr w:type="gramStart"/>
      <w:r w:rsidR="001B27CD">
        <w:t>s</w:t>
      </w:r>
      <w:r>
        <w:t>ource</w:t>
      </w:r>
      <w:r w:rsidR="001B27CD">
        <w:t>n</w:t>
      </w:r>
      <w:r>
        <w:t>ame</w:t>
      </w:r>
      <w:proofErr w:type="spellEnd"/>
      <w:r>
        <w:t xml:space="preserve"> </w:t>
      </w:r>
      <w:r w:rsidR="00F83D4C">
        <w:t>!</w:t>
      </w:r>
      <w:proofErr w:type="gramEnd"/>
      <w:r>
        <w:t xml:space="preserve">= source name). </w:t>
      </w:r>
    </w:p>
    <w:p w14:paraId="015836CC" w14:textId="21764135" w:rsidR="00121F20" w:rsidRDefault="00121F20" w:rsidP="00A954EC">
      <w:pPr>
        <w:pStyle w:val="ListParagraph"/>
        <w:numPr>
          <w:ilvl w:val="0"/>
          <w:numId w:val="49"/>
        </w:numPr>
        <w:jc w:val="both"/>
      </w:pPr>
      <w:r>
        <w:rPr>
          <w:b/>
          <w:bCs/>
        </w:rPr>
        <w:t>Column order</w:t>
      </w:r>
      <w:r w:rsidRPr="00121F20">
        <w:t>:</w:t>
      </w:r>
      <w:r w:rsidR="0027214A">
        <w:t xml:space="preserve"> </w:t>
      </w:r>
      <w:r w:rsidR="00AC1695">
        <w:t xml:space="preserve">SDRF MUST start with the </w:t>
      </w:r>
      <w:r w:rsidR="00F143FA" w:rsidRPr="00FA3B52">
        <w:rPr>
          <w:b/>
          <w:bCs/>
        </w:rPr>
        <w:t>source name</w:t>
      </w:r>
      <w:r w:rsidR="00F143FA">
        <w:t xml:space="preserve"> colum</w:t>
      </w:r>
      <w:r w:rsidR="00013789">
        <w:t>n (</w:t>
      </w:r>
      <w:r w:rsidR="00727531">
        <w:t>accession/name of the sample</w:t>
      </w:r>
      <w:r w:rsidR="00013789">
        <w:t>)</w:t>
      </w:r>
      <w:r w:rsidR="00727531">
        <w:t xml:space="preserve">, then all the sample </w:t>
      </w:r>
      <w:r w:rsidR="00F90254">
        <w:t xml:space="preserve">characteristics, </w:t>
      </w:r>
      <w:commentRangeStart w:id="30"/>
      <w:commentRangeStart w:id="31"/>
      <w:r w:rsidR="00F90254">
        <w:t>followed</w:t>
      </w:r>
      <w:r w:rsidR="00FA3B52">
        <w:t xml:space="preserve"> by the </w:t>
      </w:r>
      <w:r w:rsidR="00FA3B52" w:rsidRPr="00FA3B52">
        <w:rPr>
          <w:b/>
          <w:bCs/>
        </w:rPr>
        <w:t>assay name</w:t>
      </w:r>
      <w:r w:rsidR="003474FA">
        <w:t>.</w:t>
      </w:r>
      <w:commentRangeEnd w:id="30"/>
      <w:r w:rsidR="00E56FDD">
        <w:rPr>
          <w:rStyle w:val="CommentReference"/>
        </w:rPr>
        <w:commentReference w:id="30"/>
      </w:r>
      <w:commentRangeEnd w:id="31"/>
      <w:r w:rsidR="00A954EC">
        <w:rPr>
          <w:rStyle w:val="CommentReference"/>
        </w:rPr>
        <w:commentReference w:id="31"/>
      </w:r>
      <w:r w:rsidR="00E56FDD">
        <w:t xml:space="preserve"> In the SDRF-Proteomics </w:t>
      </w:r>
      <w:r w:rsidR="00A954EC">
        <w:t xml:space="preserve">assay name refers to a RAW file or instrument file. </w:t>
      </w:r>
      <w:r w:rsidR="003474FA">
        <w:t xml:space="preserve"> Finally</w:t>
      </w:r>
      <w:r w:rsidR="062A04D9">
        <w:t>,</w:t>
      </w:r>
      <w:r w:rsidR="003474FA">
        <w:t xml:space="preserve"> after the assay name</w:t>
      </w:r>
      <w:r w:rsidR="61DD03E9">
        <w:t>,</w:t>
      </w:r>
      <w:r w:rsidR="003474FA">
        <w:t xml:space="preserve"> all the comments </w:t>
      </w:r>
      <w:r w:rsidR="00D642FB">
        <w:t xml:space="preserve">(properties </w:t>
      </w:r>
      <w:r w:rsidR="00B712BF">
        <w:t>of the data file generated</w:t>
      </w:r>
      <w:r w:rsidR="00D642FB">
        <w:t>)</w:t>
      </w:r>
      <w:r w:rsidR="00FA3B52">
        <w:t xml:space="preserve"> </w:t>
      </w:r>
      <w:r w:rsidR="0BA5004D">
        <w:t>MUST be included.</w:t>
      </w:r>
    </w:p>
    <w:p w14:paraId="5A4FA38B" w14:textId="6A912F4B" w:rsidR="0018477E" w:rsidRPr="006D10D3" w:rsidRDefault="0018477E" w:rsidP="00B712BF">
      <w:pPr>
        <w:pStyle w:val="ListParagraph"/>
        <w:numPr>
          <w:ilvl w:val="0"/>
          <w:numId w:val="49"/>
        </w:numPr>
        <w:jc w:val="both"/>
      </w:pPr>
      <w:r>
        <w:rPr>
          <w:b/>
          <w:bCs/>
        </w:rPr>
        <w:t>Extension</w:t>
      </w:r>
      <w:r w:rsidRPr="0018477E">
        <w:t>:</w:t>
      </w:r>
      <w:r>
        <w:t xml:space="preserve"> The extension of the SDRF </w:t>
      </w:r>
      <w:r w:rsidR="481EED4D">
        <w:t xml:space="preserve">format </w:t>
      </w:r>
      <w:r>
        <w:t xml:space="preserve">should </w:t>
      </w:r>
      <w:proofErr w:type="gramStart"/>
      <w:r>
        <w:t>be .</w:t>
      </w:r>
      <w:proofErr w:type="spellStart"/>
      <w:r>
        <w:t>tsv</w:t>
      </w:r>
      <w:proofErr w:type="spellEnd"/>
      <w:proofErr w:type="gramEnd"/>
      <w:r>
        <w:t xml:space="preserve"> or .txt. </w:t>
      </w:r>
    </w:p>
    <w:p w14:paraId="26C5D366" w14:textId="77D74819" w:rsidR="006D10D3" w:rsidRDefault="006D10D3" w:rsidP="72B7514F"/>
    <w:p w14:paraId="758E1F10" w14:textId="56E5C8D6" w:rsidR="005619B6" w:rsidRPr="00056652" w:rsidRDefault="005619B6" w:rsidP="005619B6">
      <w:pPr>
        <w:pStyle w:val="Heading2"/>
        <w:rPr>
          <w:b/>
          <w:bCs/>
        </w:rPr>
      </w:pPr>
      <w:bookmarkStart w:id="32" w:name="_Toc69123158"/>
      <w:commentRangeStart w:id="33"/>
      <w:commentRangeStart w:id="34"/>
      <w:r w:rsidRPr="00056652">
        <w:rPr>
          <w:b/>
          <w:bCs/>
        </w:rPr>
        <w:t>6.</w:t>
      </w:r>
      <w:r>
        <w:rPr>
          <w:b/>
          <w:bCs/>
        </w:rPr>
        <w:t>2</w:t>
      </w:r>
      <w:r w:rsidRPr="00056652">
        <w:rPr>
          <w:b/>
          <w:bCs/>
        </w:rPr>
        <w:t xml:space="preserve"> SDRF </w:t>
      </w:r>
      <w:r>
        <w:rPr>
          <w:b/>
          <w:bCs/>
        </w:rPr>
        <w:t xml:space="preserve">Proteomics data model concepts </w:t>
      </w:r>
      <w:r w:rsidRPr="00056652">
        <w:rPr>
          <w:b/>
          <w:bCs/>
        </w:rPr>
        <w:t xml:space="preserve"> </w:t>
      </w:r>
      <w:commentRangeEnd w:id="33"/>
      <w:r>
        <w:rPr>
          <w:rStyle w:val="CommentReference"/>
        </w:rPr>
        <w:commentReference w:id="33"/>
      </w:r>
      <w:bookmarkEnd w:id="32"/>
      <w:commentRangeEnd w:id="34"/>
      <w:r w:rsidR="00E21BDE">
        <w:rPr>
          <w:rStyle w:val="CommentReference"/>
        </w:rPr>
        <w:commentReference w:id="34"/>
      </w:r>
    </w:p>
    <w:p w14:paraId="18F5DA06" w14:textId="77777777" w:rsidR="005619B6" w:rsidRDefault="005619B6" w:rsidP="72B7514F"/>
    <w:p w14:paraId="6CC8A0DB" w14:textId="7FE61026" w:rsidR="00424678" w:rsidRDefault="007160F7" w:rsidP="005619B6">
      <w:pPr>
        <w:jc w:val="both"/>
      </w:pPr>
      <w:r w:rsidRPr="00E21BDE">
        <w:rPr>
          <w:b/>
          <w:bCs/>
        </w:rPr>
        <w:t>Sample</w:t>
      </w:r>
      <w:r>
        <w:t xml:space="preserve">: </w:t>
      </w:r>
      <w:r w:rsidR="005619B6">
        <w:t xml:space="preserve">An SDRF proteomics sample is </w:t>
      </w:r>
      <w:r w:rsidR="000261A3">
        <w:t xml:space="preserve">a biological </w:t>
      </w:r>
      <w:r>
        <w:t xml:space="preserve">replicate. </w:t>
      </w:r>
      <w:r w:rsidR="00804DDC">
        <w:t xml:space="preserve">The accession of the sample is the </w:t>
      </w:r>
      <w:r w:rsidR="00804DDC" w:rsidRPr="00E21BDE">
        <w:rPr>
          <w:b/>
          <w:bCs/>
        </w:rPr>
        <w:t>source name</w:t>
      </w:r>
      <w:r w:rsidR="00804DDC">
        <w:rPr>
          <w:b/>
          <w:bCs/>
        </w:rPr>
        <w:t xml:space="preserve"> </w:t>
      </w:r>
      <w:r w:rsidR="00804DDC">
        <w:t xml:space="preserve">followed by a set of characteristics or properties of the sample. </w:t>
      </w:r>
      <w:r w:rsidR="00804DDC" w:rsidRPr="00804DDC">
        <w:t xml:space="preserve">Samples represent steps in the chain of treatments </w:t>
      </w:r>
      <w:r w:rsidR="00804DDC">
        <w:t xml:space="preserve">and collections </w:t>
      </w:r>
      <w:r w:rsidR="00804DDC" w:rsidRPr="00804DDC">
        <w:t xml:space="preserve">applied to the original </w:t>
      </w:r>
      <w:r w:rsidR="00804DDC">
        <w:t>biological material</w:t>
      </w:r>
      <w:r w:rsidR="00804DDC" w:rsidRPr="00804DDC">
        <w:t xml:space="preserve">. </w:t>
      </w:r>
      <w:r w:rsidR="008A5E83">
        <w:t xml:space="preserve">For backward compatibility with transcriptomics experiments, sample properties have the prefix: characteristics. </w:t>
      </w:r>
      <w:r w:rsidR="00424678">
        <w:t xml:space="preserve">Some examples: </w:t>
      </w:r>
    </w:p>
    <w:p w14:paraId="7B6875B4" w14:textId="77777777" w:rsidR="00424678" w:rsidRDefault="00424678" w:rsidP="00424678">
      <w:pPr>
        <w:pStyle w:val="ListParagraph"/>
        <w:numPr>
          <w:ilvl w:val="0"/>
          <w:numId w:val="53"/>
        </w:numPr>
        <w:jc w:val="both"/>
      </w:pPr>
      <w:r>
        <w:t>I</w:t>
      </w:r>
      <w:r w:rsidR="00804DDC">
        <w:t xml:space="preserve">f you start with a given cell culture and split it to apply different treatments, it is considered different samples. </w:t>
      </w:r>
    </w:p>
    <w:p w14:paraId="3A814184" w14:textId="0B39947A" w:rsidR="00424678" w:rsidRDefault="00424678" w:rsidP="008A5E83">
      <w:pPr>
        <w:pStyle w:val="ListParagraph"/>
        <w:numPr>
          <w:ilvl w:val="0"/>
          <w:numId w:val="53"/>
        </w:numPr>
        <w:jc w:val="both"/>
      </w:pPr>
      <w:r>
        <w:t xml:space="preserve">If a sample is measured on different time points, it is considered different samples. </w:t>
      </w:r>
    </w:p>
    <w:p w14:paraId="3B01D65A" w14:textId="77777777" w:rsidR="008A5E83" w:rsidRDefault="008A5E83" w:rsidP="00E21BDE">
      <w:pPr>
        <w:pStyle w:val="ListParagraph"/>
        <w:jc w:val="both"/>
      </w:pPr>
    </w:p>
    <w:p w14:paraId="14CBDB6C" w14:textId="77777777" w:rsidR="00804DDC" w:rsidRPr="00E21BDE" w:rsidRDefault="00804DDC" w:rsidP="005619B6">
      <w:pPr>
        <w:jc w:val="both"/>
      </w:pPr>
    </w:p>
    <w:p w14:paraId="6F0EFD10" w14:textId="165D76E9" w:rsidR="008A5E83" w:rsidRDefault="007160F7" w:rsidP="005619B6">
      <w:pPr>
        <w:jc w:val="both"/>
      </w:pPr>
      <w:r w:rsidRPr="00E21BDE">
        <w:rPr>
          <w:b/>
          <w:bCs/>
        </w:rPr>
        <w:t>Assay</w:t>
      </w:r>
      <w:r>
        <w:t xml:space="preserve">: </w:t>
      </w:r>
      <w:r w:rsidR="00424678">
        <w:t xml:space="preserve">In SDRF-Proteomics an Assay is a RAW file from the instrument. </w:t>
      </w:r>
      <w:r w:rsidR="00424678" w:rsidRPr="00E21BDE">
        <w:rPr>
          <w:b/>
          <w:bCs/>
        </w:rPr>
        <w:t>Assay name</w:t>
      </w:r>
      <w:r w:rsidR="00424678">
        <w:t xml:space="preserve"> is an accession for the file and then a list of attributes and properties of</w:t>
      </w:r>
      <w:r w:rsidR="008A5E83">
        <w:t xml:space="preserve"> this file including instrument, cleavage agent. For backward compatibility with transcriptomics experiments, sample properties have the prefix: comment. </w:t>
      </w:r>
    </w:p>
    <w:p w14:paraId="1AA7808B" w14:textId="77777777" w:rsidR="008A5E83" w:rsidRDefault="008A5E83" w:rsidP="005619B6">
      <w:pPr>
        <w:jc w:val="both"/>
      </w:pPr>
    </w:p>
    <w:p w14:paraId="7E740FBF" w14:textId="1E69EA4B" w:rsidR="008A5E83" w:rsidRDefault="008A5E83" w:rsidP="005619B6">
      <w:pPr>
        <w:jc w:val="both"/>
      </w:pPr>
      <w:r w:rsidRPr="00E21BDE">
        <w:rPr>
          <w:b/>
          <w:bCs/>
        </w:rPr>
        <w:t>Factor value</w:t>
      </w:r>
      <w:r>
        <w:t xml:space="preserve">: Factor values are the properties under study in the experiment (study variables). The </w:t>
      </w:r>
      <w:r w:rsidR="00BA60E0">
        <w:t xml:space="preserve">factor values are used as a proxy to define the technical and biological replicates. For example, if the experiment is trying to explore the protein expression of different proteins in different tissues (factor </w:t>
      </w:r>
      <w:proofErr w:type="gramStart"/>
      <w:r w:rsidR="00E21BDE">
        <w:t>value[</w:t>
      </w:r>
      <w:proofErr w:type="gramEnd"/>
      <w:r w:rsidR="00BA60E0">
        <w:t xml:space="preserve">organism part]), then, the biological replicates accession are defined by the relation between the sample and the factor value. </w:t>
      </w:r>
    </w:p>
    <w:p w14:paraId="51269183" w14:textId="57F0E559" w:rsidR="005619B6" w:rsidRDefault="005619B6" w:rsidP="00E21BDE">
      <w:pPr>
        <w:jc w:val="both"/>
      </w:pPr>
    </w:p>
    <w:p w14:paraId="278C551E" w14:textId="77777777" w:rsidR="005619B6" w:rsidRDefault="005619B6" w:rsidP="72B7514F"/>
    <w:p w14:paraId="78CB0A12" w14:textId="2DC2B160" w:rsidR="00056652" w:rsidRPr="00056652" w:rsidRDefault="00056652" w:rsidP="00056652">
      <w:pPr>
        <w:pStyle w:val="Heading2"/>
        <w:rPr>
          <w:b/>
          <w:bCs/>
        </w:rPr>
      </w:pPr>
      <w:bookmarkStart w:id="35" w:name="_Toc69123159"/>
      <w:r w:rsidRPr="00056652">
        <w:rPr>
          <w:b/>
          <w:bCs/>
        </w:rPr>
        <w:t>6.</w:t>
      </w:r>
      <w:r w:rsidR="005619B6">
        <w:rPr>
          <w:b/>
          <w:bCs/>
        </w:rPr>
        <w:t>3</w:t>
      </w:r>
      <w:r w:rsidRPr="00056652">
        <w:rPr>
          <w:b/>
          <w:bCs/>
        </w:rPr>
        <w:t xml:space="preserve"> SDRF values </w:t>
      </w:r>
      <w:bookmarkEnd w:id="35"/>
    </w:p>
    <w:p w14:paraId="204E3C18" w14:textId="77777777" w:rsidR="00056652" w:rsidRDefault="00056652" w:rsidP="00056652"/>
    <w:p w14:paraId="74641964" w14:textId="35ADCC2C" w:rsidR="00056652" w:rsidRDefault="00056652" w:rsidP="00056652">
      <w:pPr>
        <w:jc w:val="both"/>
      </w:pPr>
      <w:r w:rsidRPr="005607A7">
        <w:t>The value for each property (</w:t>
      </w:r>
      <w:r w:rsidR="00AE094A" w:rsidRPr="005607A7">
        <w:t>e.g.,</w:t>
      </w:r>
      <w:r w:rsidRPr="005607A7">
        <w:t> </w:t>
      </w:r>
      <w:r w:rsidRPr="002431BF">
        <w:rPr>
          <w:i/>
          <w:iCs/>
        </w:rPr>
        <w:t>characteristics</w:t>
      </w:r>
      <w:r w:rsidRPr="005607A7">
        <w:t>, </w:t>
      </w:r>
      <w:r w:rsidRPr="002431BF">
        <w:rPr>
          <w:i/>
          <w:iCs/>
        </w:rPr>
        <w:t>comment</w:t>
      </w:r>
      <w:r w:rsidRPr="005607A7">
        <w:t>) corresponding to each sample can be represented in multiple ways.</w:t>
      </w:r>
    </w:p>
    <w:p w14:paraId="3F2F05C4" w14:textId="77777777" w:rsidR="00056652" w:rsidRPr="002431BF" w:rsidRDefault="00056652" w:rsidP="00056652"/>
    <w:p w14:paraId="09FD1489" w14:textId="0165581A" w:rsidR="00056652" w:rsidRDefault="0D537310" w:rsidP="00056652">
      <w:pPr>
        <w:jc w:val="both"/>
      </w:pPr>
      <w:r>
        <w:t xml:space="preserve">A) </w:t>
      </w:r>
      <w:commentRangeStart w:id="36"/>
      <w:commentRangeStart w:id="37"/>
      <w:r w:rsidR="00056652" w:rsidRPr="005607A7">
        <w:t xml:space="preserve">Free Text (Human readable): In the free text representation, the value is provided as text without </w:t>
      </w:r>
      <w:r w:rsidR="25D675EC">
        <w:t>o</w:t>
      </w:r>
      <w:r w:rsidR="00056652">
        <w:t>ntology</w:t>
      </w:r>
      <w:r w:rsidR="156565DC">
        <w:t>/CV</w:t>
      </w:r>
      <w:r w:rsidR="00056652" w:rsidRPr="005607A7">
        <w:t xml:space="preserve"> support (</w:t>
      </w:r>
      <w:r w:rsidR="00AE094A" w:rsidRPr="005607A7">
        <w:t>e.g.,</w:t>
      </w:r>
      <w:r w:rsidR="00056652" w:rsidRPr="005607A7">
        <w:t xml:space="preserve"> colon or providing accession numbers). This is only RECOMMENDED when the </w:t>
      </w:r>
      <w:r w:rsidR="00056652" w:rsidRPr="005607A7">
        <w:rPr>
          <w:b/>
          <w:bCs/>
        </w:rPr>
        <w:t>text</w:t>
      </w:r>
      <w:r w:rsidR="00056652" w:rsidRPr="005607A7">
        <w:t> inserted in the table is the exact </w:t>
      </w:r>
      <w:r w:rsidR="00056652" w:rsidRPr="005607A7">
        <w:rPr>
          <w:i/>
          <w:iCs/>
        </w:rPr>
        <w:t>name</w:t>
      </w:r>
      <w:r w:rsidR="00056652" w:rsidRPr="005607A7">
        <w:t> of an ontology/CV term in EFO.</w:t>
      </w:r>
      <w:r w:rsidR="00056652">
        <w:t xml:space="preserve"> If the term is not </w:t>
      </w:r>
      <w:r w:rsidR="1CE2B418">
        <w:t xml:space="preserve">included </w:t>
      </w:r>
      <w:r w:rsidR="00056652">
        <w:t xml:space="preserve">in EFO, other ontologies can be used. </w:t>
      </w:r>
      <w:commentRangeEnd w:id="36"/>
      <w:r w:rsidR="002462AA">
        <w:rPr>
          <w:rStyle w:val="CommentReference"/>
        </w:rPr>
        <w:commentReference w:id="36"/>
      </w:r>
      <w:commentRangeEnd w:id="37"/>
      <w:r w:rsidR="00435F45">
        <w:rPr>
          <w:rStyle w:val="CommentReference"/>
        </w:rPr>
        <w:commentReference w:id="37"/>
      </w:r>
    </w:p>
    <w:p w14:paraId="4D098790"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05C9B658"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A27735" w14:textId="77777777" w:rsidR="00056652" w:rsidRPr="005607A7" w:rsidRDefault="00056652" w:rsidP="000E08CC">
            <w:pPr>
              <w:rPr>
                <w:b/>
                <w:bCs/>
              </w:rPr>
            </w:pPr>
            <w:r w:rsidRPr="005607A7">
              <w:rPr>
                <w:b/>
                <w:bCs/>
              </w:rPr>
              <w:lastRenderedPageBreak/>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3E234" w14:textId="77777777" w:rsidR="00056652" w:rsidRPr="005607A7" w:rsidRDefault="00056652" w:rsidP="000E08CC">
            <w:pPr>
              <w:rPr>
                <w:b/>
                <w:bCs/>
              </w:rPr>
            </w:pPr>
            <w:r w:rsidRPr="005607A7">
              <w:rPr>
                <w:b/>
                <w:bCs/>
              </w:rPr>
              <w:t>characteristics[organism]</w:t>
            </w:r>
          </w:p>
        </w:tc>
      </w:tr>
      <w:tr w:rsidR="00056652" w:rsidRPr="005607A7" w14:paraId="7EF33FD0"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64F78E"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9D529" w14:textId="77777777" w:rsidR="00056652" w:rsidRPr="005607A7" w:rsidRDefault="00056652" w:rsidP="000E08CC">
            <w:r w:rsidRPr="005607A7">
              <w:t>homo sapiens</w:t>
            </w:r>
          </w:p>
        </w:tc>
      </w:tr>
      <w:tr w:rsidR="00056652" w:rsidRPr="005607A7" w14:paraId="2EAF83E5"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E3F810"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B04E0F" w14:textId="77777777" w:rsidR="00056652" w:rsidRPr="005607A7" w:rsidRDefault="00056652" w:rsidP="000E08CC">
            <w:r w:rsidRPr="005607A7">
              <w:t>homo sapiens</w:t>
            </w:r>
          </w:p>
        </w:tc>
      </w:tr>
    </w:tbl>
    <w:p w14:paraId="1E63B7FE" w14:textId="77777777" w:rsidR="00056652" w:rsidRDefault="00056652" w:rsidP="00056652"/>
    <w:p w14:paraId="72964FE8" w14:textId="3ECB4CD2" w:rsidR="00056652" w:rsidRDefault="5448BA35" w:rsidP="00056652">
      <w:pPr>
        <w:jc w:val="both"/>
      </w:pPr>
      <w:r>
        <w:t xml:space="preserve">B) </w:t>
      </w:r>
      <w:r w:rsidR="00056652" w:rsidRPr="005607A7">
        <w:t xml:space="preserve">Ontology </w:t>
      </w:r>
      <w:r w:rsidR="3AC2B17E">
        <w:t>URL</w:t>
      </w:r>
      <w:r w:rsidR="00056652" w:rsidRPr="005607A7">
        <w:t xml:space="preserve"> (</w:t>
      </w:r>
      <w:r w:rsidR="004414AA">
        <w:t>Computer-readable</w:t>
      </w:r>
      <w:r w:rsidR="00056652" w:rsidRPr="005607A7">
        <w:t xml:space="preserve">): Users can provide the corresponding </w:t>
      </w:r>
      <w:r w:rsidR="70996859">
        <w:t>o</w:t>
      </w:r>
      <w:r w:rsidR="00212C54">
        <w:t>ntolog</w:t>
      </w:r>
      <w:r w:rsidR="001D533F">
        <w:t>y</w:t>
      </w:r>
      <w:r w:rsidR="35BEFBAC">
        <w:t>/CV</w:t>
      </w:r>
      <w:r w:rsidR="00A06F73">
        <w:t xml:space="preserve"> accession </w:t>
      </w:r>
      <w:r w:rsidR="2A6B719B">
        <w:t>number</w:t>
      </w:r>
      <w:r w:rsidR="00A06F73">
        <w:t xml:space="preserve"> for one value</w:t>
      </w:r>
      <w:r w:rsidR="00056652" w:rsidRPr="005607A7">
        <w:t xml:space="preserve">. This is recommended for enriched files where the </w:t>
      </w:r>
      <w:r w:rsidR="00056652">
        <w:t>user</w:t>
      </w:r>
      <w:r w:rsidR="00056652" w:rsidRPr="005607A7">
        <w:t xml:space="preserve"> does not want to use intermediate tools to map from </w:t>
      </w:r>
      <w:r w:rsidR="00056652">
        <w:t>free text</w:t>
      </w:r>
      <w:r w:rsidR="00056652" w:rsidRPr="005607A7">
        <w:t xml:space="preserve"> to ontology/CV terms.</w:t>
      </w:r>
    </w:p>
    <w:p w14:paraId="0B845FCF"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3463DAFD"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C4AA8"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A913A8" w14:textId="77777777" w:rsidR="00056652" w:rsidRPr="005607A7" w:rsidRDefault="00056652" w:rsidP="000E08CC">
            <w:pPr>
              <w:rPr>
                <w:b/>
                <w:bCs/>
              </w:rPr>
            </w:pPr>
            <w:r w:rsidRPr="005607A7">
              <w:rPr>
                <w:b/>
                <w:bCs/>
              </w:rPr>
              <w:t>characteristics[organism]</w:t>
            </w:r>
          </w:p>
        </w:tc>
      </w:tr>
      <w:tr w:rsidR="00056652" w:rsidRPr="005607A7" w14:paraId="31A525EF"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4F645"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F8B785" w14:textId="4D17F818" w:rsidR="00056652" w:rsidRPr="005607A7" w:rsidRDefault="00CA4C50" w:rsidP="000E08CC">
            <w:hyperlink r:id="rId48" w:history="1">
              <w:r w:rsidR="00056652" w:rsidRPr="005607A7">
                <w:rPr>
                  <w:rStyle w:val="Hyperlink"/>
                </w:rPr>
                <w:t>NCBITaxon</w:t>
              </w:r>
              <w:r w:rsidR="00212C54">
                <w:rPr>
                  <w:rStyle w:val="Hyperlink"/>
                </w:rPr>
                <w:t>:</w:t>
              </w:r>
              <w:r w:rsidR="00056652" w:rsidRPr="005607A7">
                <w:rPr>
                  <w:rStyle w:val="Hyperlink"/>
                </w:rPr>
                <w:t>9606</w:t>
              </w:r>
            </w:hyperlink>
          </w:p>
        </w:tc>
      </w:tr>
      <w:tr w:rsidR="00056652" w:rsidRPr="005607A7" w14:paraId="1E949C4E"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D19A4"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BD7DEC" w14:textId="6189F671" w:rsidR="00056652" w:rsidRPr="005607A7" w:rsidRDefault="00CA4C50" w:rsidP="000E08CC">
            <w:hyperlink r:id="rId49" w:history="1">
              <w:r w:rsidR="00056652" w:rsidRPr="005607A7">
                <w:rPr>
                  <w:rStyle w:val="Hyperlink"/>
                </w:rPr>
                <w:t>NCBITaxon</w:t>
              </w:r>
              <w:r w:rsidR="00212C54">
                <w:rPr>
                  <w:rStyle w:val="Hyperlink"/>
                </w:rPr>
                <w:t>:</w:t>
              </w:r>
              <w:r w:rsidR="00056652" w:rsidRPr="005607A7">
                <w:rPr>
                  <w:rStyle w:val="Hyperlink"/>
                </w:rPr>
                <w:t>9606</w:t>
              </w:r>
            </w:hyperlink>
          </w:p>
        </w:tc>
      </w:tr>
    </w:tbl>
    <w:p w14:paraId="463D2072" w14:textId="77777777" w:rsidR="00056652" w:rsidRDefault="00056652" w:rsidP="00056652"/>
    <w:p w14:paraId="32129386" w14:textId="2D34BD3D" w:rsidR="00056652" w:rsidRPr="005607A7" w:rsidRDefault="6E22DD0A" w:rsidP="00056652">
      <w:pPr>
        <w:jc w:val="both"/>
      </w:pPr>
      <w:r>
        <w:t xml:space="preserve">C) </w:t>
      </w:r>
      <w:r w:rsidR="00056652" w:rsidRPr="005607A7">
        <w:t xml:space="preserve">Key=value representation (Human and </w:t>
      </w:r>
      <w:r w:rsidR="004414AA">
        <w:t>Computer-readable</w:t>
      </w:r>
      <w:r w:rsidR="00056652" w:rsidRPr="005607A7">
        <w:t>):</w:t>
      </w:r>
      <w:r w:rsidR="005B742B">
        <w:t xml:space="preserve"> This</w:t>
      </w:r>
      <w:r w:rsidR="00056652" w:rsidRPr="005607A7">
        <w:t xml:space="preserve"> </w:t>
      </w:r>
      <w:r w:rsidR="005B742B">
        <w:t xml:space="preserve">representation </w:t>
      </w:r>
      <w:r w:rsidR="00056652" w:rsidRPr="005607A7">
        <w:t>aims to provide a mechanism to represent the complete information of the ontology/CV term including </w:t>
      </w:r>
      <w:r w:rsidR="00056652" w:rsidRPr="005607A7">
        <w:rPr>
          <w:i/>
          <w:iCs/>
        </w:rPr>
        <w:t>Accession</w:t>
      </w:r>
      <w:r w:rsidR="00056652" w:rsidRPr="005607A7">
        <w:t>, </w:t>
      </w:r>
      <w:r w:rsidR="00056652" w:rsidRPr="005607A7">
        <w:rPr>
          <w:i/>
          <w:iCs/>
        </w:rPr>
        <w:t>Name</w:t>
      </w:r>
      <w:r w:rsidR="004414AA" w:rsidRPr="004414AA">
        <w:t>,</w:t>
      </w:r>
      <w:r w:rsidR="004414AA">
        <w:t xml:space="preserve"> </w:t>
      </w:r>
      <w:r w:rsidR="00056652" w:rsidRPr="005607A7">
        <w:t>and other additional properties.</w:t>
      </w:r>
    </w:p>
    <w:p w14:paraId="0DB25AEB" w14:textId="77777777" w:rsidR="00056652" w:rsidRDefault="00056652" w:rsidP="00056652"/>
    <w:p w14:paraId="0E5697AE" w14:textId="4B6888B9" w:rsidR="00056652" w:rsidRDefault="00056652" w:rsidP="00056652">
      <w:pPr>
        <w:jc w:val="both"/>
      </w:pPr>
      <w:r>
        <w:t>In the key=value pair representation</w:t>
      </w:r>
      <w:r w:rsidR="004414AA">
        <w:t>,</w:t>
      </w:r>
      <w:r>
        <w:t xml:space="preserve"> the </w:t>
      </w:r>
      <w:r w:rsidR="578F0514">
        <w:t>v</w:t>
      </w:r>
      <w:r>
        <w:t xml:space="preserve">alue of the property is represented as an </w:t>
      </w:r>
      <w:r w:rsidR="401A0D15">
        <w:t>o</w:t>
      </w:r>
      <w:r>
        <w:t xml:space="preserve">bject with multiple properties, where the key is one of the properties of the object and the value is the corresponding value for the particular key. For example (for protein modifications – </w:t>
      </w:r>
      <w:r w:rsidRPr="005C5CB6">
        <w:rPr>
          <w:b/>
          <w:bCs/>
        </w:rPr>
        <w:t>section 6.5.1</w:t>
      </w:r>
      <w:r>
        <w:t>):</w:t>
      </w:r>
    </w:p>
    <w:p w14:paraId="2B05AB6E" w14:textId="77777777" w:rsidR="00056652" w:rsidRPr="002431BF" w:rsidRDefault="00056652" w:rsidP="00056652"/>
    <w:p w14:paraId="138E5DCD" w14:textId="77777777" w:rsidR="00056652" w:rsidRDefault="00056652" w:rsidP="00056652">
      <w:r w:rsidRPr="005607A7">
        <w:t>NT=Glu-&gt;pyro-Glu; MT=fixed; PP=Anywhere; AC=Unimod:27; TA=E</w:t>
      </w:r>
    </w:p>
    <w:p w14:paraId="0758E80E" w14:textId="77777777" w:rsidR="00056652" w:rsidRDefault="00056652" w:rsidP="72B7514F"/>
    <w:p w14:paraId="71BD1C32" w14:textId="435463BF" w:rsidR="005607A7" w:rsidRDefault="005607A7" w:rsidP="00C664A0">
      <w:pPr>
        <w:pStyle w:val="Heading1"/>
      </w:pPr>
      <w:bookmarkStart w:id="38" w:name="_Toc53173090"/>
      <w:bookmarkStart w:id="39" w:name="_Toc69123160"/>
      <w:r w:rsidRPr="005607A7">
        <w:t>Minimum information about Samples</w:t>
      </w:r>
      <w:bookmarkEnd w:id="38"/>
      <w:bookmarkEnd w:id="39"/>
    </w:p>
    <w:p w14:paraId="17835EB2" w14:textId="77777777" w:rsidR="00BF6CC6" w:rsidRPr="00BF6CC6" w:rsidRDefault="00BF6CC6" w:rsidP="00C664A0"/>
    <w:p w14:paraId="6750D38C" w14:textId="6E7E071C" w:rsidR="005607A7" w:rsidRDefault="005607A7" w:rsidP="65FC1B0A">
      <w:r>
        <w:t>The Sample metadata has different </w:t>
      </w:r>
      <w:r w:rsidRPr="65FC1B0A">
        <w:rPr>
          <w:b/>
          <w:bCs/>
        </w:rPr>
        <w:t>Categories/Headings</w:t>
      </w:r>
      <w:r>
        <w:t xml:space="preserve"> to organize all the attributes/column headers </w:t>
      </w:r>
      <w:r w:rsidR="6371CCF2">
        <w:t>available</w:t>
      </w:r>
      <w:r>
        <w:t xml:space="preserve"> of a given </w:t>
      </w:r>
      <w:r w:rsidR="006A7D5C">
        <w:t>s</w:t>
      </w:r>
      <w:r>
        <w:t>ample</w:t>
      </w:r>
      <w:r w:rsidR="00BF6CC6">
        <w:t>.</w:t>
      </w:r>
      <w:r w:rsidR="3E55A9C2">
        <w:t xml:space="preserve">  Each Sample in the dataset MUST contain a </w:t>
      </w:r>
      <w:r w:rsidR="3E55A9C2" w:rsidRPr="65FC1B0A">
        <w:rPr>
          <w:i/>
          <w:iCs/>
        </w:rPr>
        <w:t>source name</w:t>
      </w:r>
      <w:r w:rsidR="3E55A9C2">
        <w:t xml:space="preserve"> and a collection of </w:t>
      </w:r>
      <w:r w:rsidR="3E55A9C2" w:rsidRPr="65FC1B0A">
        <w:rPr>
          <w:i/>
          <w:iCs/>
        </w:rPr>
        <w:t>characteristics</w:t>
      </w:r>
      <w:r w:rsidR="3E55A9C2">
        <w:t>:</w:t>
      </w:r>
    </w:p>
    <w:p w14:paraId="4A92F377" w14:textId="6AEF42EB" w:rsidR="005607A7" w:rsidRDefault="005607A7" w:rsidP="65FC1B0A"/>
    <w:p w14:paraId="606FF27F" w14:textId="77777777" w:rsidR="00BF6CC6" w:rsidRPr="00BF6CC6" w:rsidRDefault="00BF6CC6" w:rsidP="00C664A0"/>
    <w:tbl>
      <w:tblPr>
        <w:tblW w:w="9751" w:type="dxa"/>
        <w:jc w:val="center"/>
        <w:tblCellMar>
          <w:top w:w="15" w:type="dxa"/>
          <w:left w:w="15" w:type="dxa"/>
          <w:bottom w:w="15" w:type="dxa"/>
          <w:right w:w="15" w:type="dxa"/>
        </w:tblCellMar>
        <w:tblLook w:val="04A0" w:firstRow="1" w:lastRow="0" w:firstColumn="1" w:lastColumn="0" w:noHBand="0" w:noVBand="1"/>
      </w:tblPr>
      <w:tblGrid>
        <w:gridCol w:w="1552"/>
        <w:gridCol w:w="1699"/>
        <w:gridCol w:w="1290"/>
        <w:gridCol w:w="3673"/>
        <w:gridCol w:w="1537"/>
      </w:tblGrid>
      <w:tr w:rsidR="00BF6CC6" w:rsidRPr="00BF6CC6" w14:paraId="459037CE" w14:textId="77777777" w:rsidTr="00901DE6">
        <w:trPr>
          <w:tblHeade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2FAB8" w14:textId="77777777" w:rsidR="005607A7" w:rsidRPr="00BF6CC6" w:rsidRDefault="005607A7" w:rsidP="00C664A0">
            <w:pPr>
              <w:rPr>
                <w:sz w:val="20"/>
                <w:szCs w:val="20"/>
              </w:rPr>
            </w:pPr>
            <w:r w:rsidRPr="00BF6CC6">
              <w:rPr>
                <w:sz w:val="20"/>
                <w:szCs w:val="20"/>
              </w:rPr>
              <w:t>Property</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A8BF2D" w14:textId="2CBAFF29" w:rsidR="00BF6CC6" w:rsidRPr="00BF6CC6" w:rsidRDefault="005607A7" w:rsidP="00C664A0">
            <w:pPr>
              <w:rPr>
                <w:sz w:val="20"/>
                <w:szCs w:val="20"/>
              </w:rPr>
            </w:pPr>
            <w:r w:rsidRPr="004214A0">
              <w:rPr>
                <w:sz w:val="20"/>
                <w:szCs w:val="20"/>
              </w:rPr>
              <w:t>M</w:t>
            </w:r>
            <w:r w:rsidRPr="00BF6CC6">
              <w:rPr>
                <w:sz w:val="20"/>
                <w:szCs w:val="20"/>
              </w:rPr>
              <w:t>andatory</w:t>
            </w:r>
            <w:r w:rsidR="00BF6CC6" w:rsidRPr="00BF6CC6">
              <w:rPr>
                <w:sz w:val="20"/>
                <w:szCs w:val="20"/>
              </w:rPr>
              <w:t xml:space="preserve"> (1)</w:t>
            </w:r>
          </w:p>
          <w:p w14:paraId="5BA91A31" w14:textId="6DB2B116" w:rsidR="005607A7" w:rsidRPr="00BF6CC6" w:rsidRDefault="005607A7" w:rsidP="00C664A0">
            <w:pPr>
              <w:rPr>
                <w:sz w:val="20"/>
                <w:szCs w:val="20"/>
              </w:rPr>
            </w:pPr>
            <w:r w:rsidRPr="004214A0">
              <w:rPr>
                <w:sz w:val="20"/>
                <w:szCs w:val="20"/>
              </w:rPr>
              <w:t>O</w:t>
            </w:r>
            <w:r w:rsidRPr="00BF6CC6">
              <w:rPr>
                <w:sz w:val="20"/>
                <w:szCs w:val="20"/>
              </w:rPr>
              <w:t>ption</w:t>
            </w:r>
            <w:r w:rsidR="00BF6CC6" w:rsidRPr="00BF6CC6">
              <w:rPr>
                <w:sz w:val="20"/>
                <w:szCs w:val="20"/>
              </w:rPr>
              <w:t>al (0)</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5EB03C" w14:textId="77777777" w:rsidR="005607A7" w:rsidRPr="00BF6CC6" w:rsidRDefault="005607A7" w:rsidP="00C664A0">
            <w:pPr>
              <w:rPr>
                <w:sz w:val="20"/>
                <w:szCs w:val="20"/>
              </w:rPr>
            </w:pPr>
            <w:r w:rsidRPr="00BF6CC6">
              <w:rPr>
                <w:sz w:val="20"/>
                <w:szCs w:val="20"/>
              </w:rPr>
              <w:t>Cardinality</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9B9D87" w14:textId="77777777" w:rsidR="005607A7" w:rsidRPr="00BF6CC6" w:rsidRDefault="005607A7" w:rsidP="00C664A0">
            <w:pPr>
              <w:rPr>
                <w:sz w:val="20"/>
                <w:szCs w:val="20"/>
              </w:rPr>
            </w:pPr>
            <w:r w:rsidRPr="00BF6CC6">
              <w:rPr>
                <w:sz w:val="20"/>
                <w:szCs w:val="20"/>
              </w:rPr>
              <w:t>Description</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F71291" w14:textId="77777777" w:rsidR="005607A7" w:rsidRPr="00BF6CC6" w:rsidRDefault="005607A7" w:rsidP="00C664A0">
            <w:pPr>
              <w:rPr>
                <w:sz w:val="20"/>
                <w:szCs w:val="20"/>
              </w:rPr>
            </w:pPr>
            <w:r w:rsidRPr="00BF6CC6">
              <w:rPr>
                <w:sz w:val="20"/>
                <w:szCs w:val="20"/>
              </w:rPr>
              <w:t>Example</w:t>
            </w:r>
          </w:p>
        </w:tc>
      </w:tr>
      <w:tr w:rsidR="00BF6CC6" w:rsidRPr="00BF6CC6" w14:paraId="4AB9FBA0"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4FBE9" w14:textId="6624A681" w:rsidR="00BF6CC6" w:rsidRPr="00BF6CC6" w:rsidRDefault="641718BA" w:rsidP="00C664A0">
            <w:pPr>
              <w:rPr>
                <w:sz w:val="20"/>
                <w:szCs w:val="20"/>
              </w:rPr>
            </w:pPr>
            <w:r w:rsidRPr="5890466F">
              <w:rPr>
                <w:sz w:val="20"/>
                <w:szCs w:val="20"/>
              </w:rPr>
              <w:t>s</w:t>
            </w:r>
            <w:r w:rsidR="005607A7" w:rsidRPr="00BF6CC6">
              <w:rPr>
                <w:sz w:val="20"/>
                <w:szCs w:val="20"/>
              </w:rPr>
              <w:t>ource</w:t>
            </w:r>
          </w:p>
          <w:p w14:paraId="48B9A417" w14:textId="4825C409" w:rsidR="005607A7" w:rsidRPr="00BF6CC6" w:rsidRDefault="005607A7" w:rsidP="00C664A0">
            <w:pPr>
              <w:rPr>
                <w:sz w:val="20"/>
                <w:szCs w:val="20"/>
              </w:rPr>
            </w:pPr>
            <w:r w:rsidRPr="00BF6CC6">
              <w:rPr>
                <w:sz w:val="20"/>
                <w:szCs w:val="20"/>
              </w:rPr>
              <w:t>name</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D8E06C" w14:textId="4A7CEF42"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264F72" w14:textId="77777777" w:rsidR="005607A7" w:rsidRPr="00BF6CC6" w:rsidRDefault="005607A7" w:rsidP="00C664A0">
            <w:pPr>
              <w:rPr>
                <w:sz w:val="20"/>
                <w:szCs w:val="20"/>
              </w:rPr>
            </w:pPr>
            <w:r w:rsidRPr="00BF6CC6">
              <w:rPr>
                <w:sz w:val="20"/>
                <w:szCs w:val="20"/>
              </w:rPr>
              <w:t>1</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C2BBCD" w14:textId="2B102617" w:rsidR="005607A7" w:rsidRPr="00BF6CC6" w:rsidRDefault="006A7D5C" w:rsidP="006A7D5C">
            <w:pPr>
              <w:jc w:val="both"/>
              <w:rPr>
                <w:sz w:val="20"/>
                <w:szCs w:val="20"/>
              </w:rPr>
            </w:pPr>
            <w:r w:rsidRPr="65FC1B0A">
              <w:rPr>
                <w:sz w:val="20"/>
                <w:szCs w:val="20"/>
              </w:rPr>
              <w:t>Unique sample name (</w:t>
            </w:r>
            <w:r w:rsidR="069039E4" w:rsidRPr="361E433D">
              <w:rPr>
                <w:sz w:val="20"/>
                <w:szCs w:val="20"/>
              </w:rPr>
              <w:t xml:space="preserve">it </w:t>
            </w:r>
            <w:r w:rsidRPr="65FC1B0A">
              <w:rPr>
                <w:sz w:val="20"/>
                <w:szCs w:val="20"/>
              </w:rPr>
              <w:t xml:space="preserve">can be present multiple times if the same sample </w:t>
            </w:r>
            <w:r w:rsidR="35D08909" w:rsidRPr="65FC1B0A">
              <w:rPr>
                <w:sz w:val="20"/>
                <w:szCs w:val="20"/>
              </w:rPr>
              <w:t>i</w:t>
            </w:r>
            <w:r w:rsidRPr="65FC1B0A">
              <w:rPr>
                <w:sz w:val="20"/>
                <w:szCs w:val="20"/>
              </w:rPr>
              <w:t xml:space="preserve">s </w:t>
            </w:r>
            <w:r w:rsidR="00901DE6" w:rsidRPr="65FC1B0A">
              <w:rPr>
                <w:sz w:val="20"/>
                <w:szCs w:val="20"/>
              </w:rPr>
              <w:t>used several</w:t>
            </w:r>
            <w:r w:rsidRPr="65FC1B0A">
              <w:rPr>
                <w:sz w:val="20"/>
                <w:szCs w:val="20"/>
              </w:rPr>
              <w:t xml:space="preserve"> times</w:t>
            </w:r>
            <w:r w:rsidR="00901DE6">
              <w:rPr>
                <w:sz w:val="20"/>
                <w:szCs w:val="20"/>
              </w:rPr>
              <w:t xml:space="preserve"> </w:t>
            </w:r>
            <w:r w:rsidR="027E17EE" w:rsidRPr="65FC1B0A">
              <w:rPr>
                <w:sz w:val="20"/>
                <w:szCs w:val="20"/>
              </w:rPr>
              <w:t>in the same dataset</w:t>
            </w:r>
            <w:r w:rsidRPr="65FC1B0A">
              <w:rPr>
                <w:sz w:val="20"/>
                <w:szCs w:val="20"/>
              </w:rPr>
              <w:t>)</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B9D2F" w14:textId="77777777" w:rsidR="005607A7" w:rsidRPr="00BF6CC6" w:rsidRDefault="005607A7" w:rsidP="00C664A0">
            <w:pPr>
              <w:rPr>
                <w:sz w:val="20"/>
                <w:szCs w:val="20"/>
              </w:rPr>
            </w:pPr>
            <w:r w:rsidRPr="00BF6CC6">
              <w:rPr>
                <w:sz w:val="20"/>
                <w:szCs w:val="20"/>
              </w:rPr>
              <w:t>Sample 1</w:t>
            </w:r>
          </w:p>
        </w:tc>
      </w:tr>
      <w:tr w:rsidR="00BF6CC6" w:rsidRPr="00BF6CC6" w14:paraId="4F5D5876"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70403" w14:textId="77777777" w:rsidR="005607A7" w:rsidRPr="00BF6CC6" w:rsidRDefault="005607A7" w:rsidP="00C664A0">
            <w:pPr>
              <w:rPr>
                <w:sz w:val="20"/>
                <w:szCs w:val="20"/>
              </w:rPr>
            </w:pPr>
            <w:r w:rsidRPr="00BF6CC6">
              <w:rPr>
                <w:sz w:val="20"/>
                <w:szCs w:val="20"/>
              </w:rPr>
              <w:t>characteristics</w:t>
            </w:r>
          </w:p>
        </w:tc>
        <w:tc>
          <w:tcPr>
            <w:tcW w:w="16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1CD98" w14:textId="32ADA418"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90646" w14:textId="0A37A97F" w:rsidR="005607A7" w:rsidRPr="00BF6CC6" w:rsidRDefault="00BF6CC6" w:rsidP="00C664A0">
            <w:pPr>
              <w:rPr>
                <w:sz w:val="20"/>
                <w:szCs w:val="20"/>
              </w:rPr>
            </w:pPr>
            <w:r>
              <w:rPr>
                <w:sz w:val="20"/>
                <w:szCs w:val="20"/>
              </w:rPr>
              <w:t>1</w:t>
            </w:r>
            <w:r w:rsidRPr="00BF6CC6">
              <w:rPr>
                <w:sz w:val="20"/>
                <w:szCs w:val="20"/>
              </w:rPr>
              <w:t>.. *</w:t>
            </w:r>
          </w:p>
        </w:tc>
        <w:tc>
          <w:tcPr>
            <w:tcW w:w="367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AE2AA" w14:textId="5AE34A13" w:rsidR="005607A7" w:rsidRPr="00BF6CC6" w:rsidRDefault="005607A7" w:rsidP="00056E21">
            <w:pPr>
              <w:jc w:val="both"/>
              <w:rPr>
                <w:sz w:val="20"/>
                <w:szCs w:val="20"/>
              </w:rPr>
            </w:pPr>
            <w:r w:rsidRPr="00BF6CC6">
              <w:rPr>
                <w:sz w:val="20"/>
                <w:szCs w:val="20"/>
              </w:rPr>
              <w:t xml:space="preserve">“characteristics” column headings </w:t>
            </w:r>
            <w:r w:rsidR="13FF3ACD" w:rsidRPr="361E433D">
              <w:rPr>
                <w:sz w:val="20"/>
                <w:szCs w:val="20"/>
              </w:rPr>
              <w:t>SHOULD</w:t>
            </w:r>
            <w:r w:rsidRPr="00BF6CC6">
              <w:rPr>
                <w:sz w:val="20"/>
                <w:szCs w:val="20"/>
              </w:rPr>
              <w:t xml:space="preserve"> contain an ontology property term in square brackets.</w:t>
            </w:r>
            <w:r w:rsidR="00BF6CC6">
              <w:rPr>
                <w:sz w:val="20"/>
                <w:szCs w:val="20"/>
              </w:rPr>
              <w:t xml:space="preserve"> </w:t>
            </w:r>
            <w:r w:rsidRPr="00BF6CC6">
              <w:rPr>
                <w:sz w:val="20"/>
                <w:szCs w:val="20"/>
              </w:rPr>
              <w:lastRenderedPageBreak/>
              <w:t>Multiple </w:t>
            </w:r>
            <w:r w:rsidRPr="00BF6CC6">
              <w:rPr>
                <w:i/>
                <w:iCs/>
                <w:sz w:val="20"/>
                <w:szCs w:val="20"/>
              </w:rPr>
              <w:t>Characteristic</w:t>
            </w:r>
            <w:r w:rsidRPr="00BF6CC6">
              <w:rPr>
                <w:sz w:val="20"/>
                <w:szCs w:val="20"/>
              </w:rPr>
              <w:t> columns of the same category (e.g., “</w:t>
            </w:r>
            <w:r w:rsidR="00001F59" w:rsidRPr="00BF6CC6">
              <w:rPr>
                <w:sz w:val="20"/>
                <w:szCs w:val="20"/>
              </w:rPr>
              <w:t>characteristics [</w:t>
            </w:r>
            <w:r w:rsidRPr="00BF6CC6">
              <w:rPr>
                <w:sz w:val="20"/>
                <w:szCs w:val="20"/>
              </w:rPr>
              <w:t xml:space="preserve">organism part]”) are allowed. </w:t>
            </w:r>
            <w:r w:rsidR="00C664A0" w:rsidRPr="00BF6CC6">
              <w:rPr>
                <w:sz w:val="20"/>
                <w:szCs w:val="20"/>
              </w:rPr>
              <w:t>Typically,</w:t>
            </w:r>
            <w:r w:rsidRPr="00BF6CC6">
              <w:rPr>
                <w:sz w:val="20"/>
                <w:szCs w:val="20"/>
              </w:rPr>
              <w:t xml:space="preserve"> the usage implies whole to part from left to right.</w:t>
            </w:r>
          </w:p>
        </w:tc>
        <w:tc>
          <w:tcPr>
            <w:tcW w:w="15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6801B" w14:textId="77777777" w:rsidR="005607A7" w:rsidRPr="00BF6CC6" w:rsidRDefault="005607A7" w:rsidP="00C664A0">
            <w:pPr>
              <w:rPr>
                <w:sz w:val="20"/>
                <w:szCs w:val="20"/>
              </w:rPr>
            </w:pPr>
            <w:r w:rsidRPr="00BF6CC6">
              <w:rPr>
                <w:sz w:val="20"/>
                <w:szCs w:val="20"/>
              </w:rPr>
              <w:lastRenderedPageBreak/>
              <w:t>characteristics [Organism Part]</w:t>
            </w:r>
          </w:p>
        </w:tc>
      </w:tr>
    </w:tbl>
    <w:p w14:paraId="107BA1DC" w14:textId="71FD1D61" w:rsidR="00BF6CC6" w:rsidRDefault="00BF6CC6" w:rsidP="00C664A0"/>
    <w:p w14:paraId="165D15BE" w14:textId="18ABAA69" w:rsidR="00BF6CC6" w:rsidRDefault="00C22EA3" w:rsidP="00C664A0">
      <w:r>
        <w:t xml:space="preserve">Example: </w:t>
      </w:r>
    </w:p>
    <w:p w14:paraId="5A0C70ED" w14:textId="77777777" w:rsidR="002431BF" w:rsidRPr="002431BF" w:rsidRDefault="002431BF" w:rsidP="00C664A0"/>
    <w:tbl>
      <w:tblPr>
        <w:tblW w:w="9781"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552"/>
        <w:gridCol w:w="2551"/>
        <w:gridCol w:w="2977"/>
      </w:tblGrid>
      <w:tr w:rsidR="000E3D50" w:rsidRPr="002431BF" w14:paraId="5663C567" w14:textId="77777777" w:rsidTr="65FC1B0A">
        <w:trPr>
          <w:tblHead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A61D74" w14:textId="77777777" w:rsidR="002431BF" w:rsidRPr="002431BF" w:rsidRDefault="002431BF" w:rsidP="00C664A0">
            <w:pPr>
              <w:rPr>
                <w:sz w:val="20"/>
                <w:szCs w:val="20"/>
              </w:rPr>
            </w:pPr>
            <w:r w:rsidRPr="002431BF">
              <w:rPr>
                <w:sz w:val="20"/>
                <w:szCs w:val="20"/>
              </w:rPr>
              <w:t>source name</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C4C428" w14:textId="77777777" w:rsidR="002431BF" w:rsidRPr="002431BF" w:rsidRDefault="002431BF" w:rsidP="00C664A0">
            <w:pPr>
              <w:rPr>
                <w:sz w:val="20"/>
                <w:szCs w:val="20"/>
              </w:rPr>
            </w:pPr>
            <w:r w:rsidRPr="002431BF">
              <w:rPr>
                <w:sz w:val="20"/>
                <w:szCs w:val="20"/>
              </w:rPr>
              <w:t>characteristics[organism]</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EF826" w14:textId="77777777" w:rsidR="002431BF" w:rsidRPr="002431BF" w:rsidRDefault="002431BF" w:rsidP="00C664A0">
            <w:pPr>
              <w:rPr>
                <w:sz w:val="20"/>
                <w:szCs w:val="20"/>
              </w:rPr>
            </w:pPr>
            <w:r w:rsidRPr="002431BF">
              <w:rPr>
                <w:sz w:val="20"/>
                <w:szCs w:val="20"/>
              </w:rPr>
              <w:t>characteristics[phenotype]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2BA46" w14:textId="77777777" w:rsidR="002431BF" w:rsidRPr="002431BF" w:rsidRDefault="002431BF" w:rsidP="00C664A0">
            <w:pPr>
              <w:rPr>
                <w:sz w:val="20"/>
                <w:szCs w:val="20"/>
              </w:rPr>
            </w:pPr>
            <w:r w:rsidRPr="002431BF">
              <w:rPr>
                <w:sz w:val="20"/>
                <w:szCs w:val="20"/>
              </w:rPr>
              <w:t>characteristics[compound]</w:t>
            </w:r>
          </w:p>
        </w:tc>
      </w:tr>
      <w:tr w:rsidR="000E3D50" w:rsidRPr="002431BF" w14:paraId="734942F9"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8F322" w14:textId="1CE8AE1D" w:rsidR="002431BF" w:rsidRPr="002431BF" w:rsidRDefault="00990428" w:rsidP="00C664A0">
            <w:pPr>
              <w:rPr>
                <w:sz w:val="20"/>
                <w:szCs w:val="20"/>
              </w:rPr>
            </w:pPr>
            <w:r w:rsidRPr="65FC1B0A">
              <w:rPr>
                <w:sz w:val="20"/>
                <w:szCs w:val="20"/>
              </w:rPr>
              <w:t>S</w:t>
            </w:r>
            <w:r w:rsidR="002431BF" w:rsidRPr="65FC1B0A">
              <w:rPr>
                <w:sz w:val="20"/>
                <w:szCs w:val="20"/>
              </w:rPr>
              <w:t>ample</w:t>
            </w:r>
            <w:r>
              <w:rPr>
                <w:sz w:val="20"/>
                <w:szCs w:val="20"/>
              </w:rPr>
              <w:t>1</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B43CB7"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B1236" w14:textId="77777777" w:rsidR="002431BF" w:rsidRPr="002431BF" w:rsidRDefault="002431BF" w:rsidP="00C664A0">
            <w:pPr>
              <w:rPr>
                <w:sz w:val="20"/>
                <w:szCs w:val="20"/>
              </w:rPr>
            </w:pPr>
            <w:r w:rsidRPr="002431BF">
              <w:rPr>
                <w:sz w:val="20"/>
                <w:szCs w:val="20"/>
              </w:rPr>
              <w:t>necrotic tissue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5B16" w14:textId="77777777" w:rsidR="002431BF" w:rsidRPr="002431BF" w:rsidRDefault="002431BF" w:rsidP="00C664A0">
            <w:pPr>
              <w:rPr>
                <w:sz w:val="20"/>
                <w:szCs w:val="20"/>
              </w:rPr>
            </w:pPr>
            <w:r w:rsidRPr="002431BF">
              <w:rPr>
                <w:sz w:val="20"/>
                <w:szCs w:val="20"/>
              </w:rPr>
              <w:t>drug A</w:t>
            </w:r>
          </w:p>
        </w:tc>
      </w:tr>
      <w:tr w:rsidR="000E3D50" w:rsidRPr="002431BF" w14:paraId="1666A9BB"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B2D96" w14:textId="491702F0" w:rsidR="002431BF" w:rsidRPr="002431BF" w:rsidRDefault="00990428" w:rsidP="00C664A0">
            <w:pPr>
              <w:rPr>
                <w:sz w:val="20"/>
                <w:szCs w:val="20"/>
              </w:rPr>
            </w:pPr>
            <w:r>
              <w:rPr>
                <w:sz w:val="20"/>
                <w:szCs w:val="20"/>
              </w:rPr>
              <w:t>S</w:t>
            </w:r>
            <w:r w:rsidR="002431BF" w:rsidRPr="002431BF">
              <w:rPr>
                <w:sz w:val="20"/>
                <w:szCs w:val="20"/>
              </w:rPr>
              <w:t>ample</w:t>
            </w:r>
            <w:r>
              <w:rPr>
                <w:sz w:val="20"/>
                <w:szCs w:val="20"/>
              </w:rPr>
              <w:t>2</w:t>
            </w:r>
          </w:p>
        </w:tc>
        <w:tc>
          <w:tcPr>
            <w:tcW w:w="2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30B952"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1941E" w14:textId="77777777" w:rsidR="002431BF" w:rsidRPr="002431BF" w:rsidRDefault="002431BF" w:rsidP="00C664A0">
            <w:pPr>
              <w:rPr>
                <w:sz w:val="20"/>
                <w:szCs w:val="20"/>
              </w:rPr>
            </w:pPr>
            <w:r w:rsidRPr="002431BF">
              <w:rPr>
                <w:sz w:val="20"/>
                <w:szCs w:val="20"/>
              </w:rPr>
              <w:t>normal</w:t>
            </w:r>
          </w:p>
        </w:tc>
        <w:tc>
          <w:tcPr>
            <w:tcW w:w="29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C26B4" w14:textId="77777777" w:rsidR="002431BF" w:rsidRPr="002431BF" w:rsidRDefault="002431BF" w:rsidP="00C664A0">
            <w:pPr>
              <w:rPr>
                <w:sz w:val="20"/>
                <w:szCs w:val="20"/>
              </w:rPr>
            </w:pPr>
            <w:r w:rsidRPr="002431BF">
              <w:rPr>
                <w:sz w:val="20"/>
                <w:szCs w:val="20"/>
              </w:rPr>
              <w:t>none</w:t>
            </w:r>
          </w:p>
        </w:tc>
      </w:tr>
    </w:tbl>
    <w:p w14:paraId="1BEAA307" w14:textId="77777777" w:rsidR="002431BF" w:rsidRDefault="002431BF" w:rsidP="00C664A0"/>
    <w:p w14:paraId="7B8A1E42" w14:textId="40D5194F" w:rsidR="005607A7" w:rsidRDefault="005607A7" w:rsidP="00C664A0">
      <w:r w:rsidRPr="005607A7">
        <w:t>Some important notes:</w:t>
      </w:r>
    </w:p>
    <w:p w14:paraId="4A38BAAC" w14:textId="77777777" w:rsidR="002431BF" w:rsidRPr="002431BF" w:rsidRDefault="002431BF" w:rsidP="00C664A0"/>
    <w:p w14:paraId="7CB7B412" w14:textId="73E3A565" w:rsidR="005607A7" w:rsidRDefault="005607A7" w:rsidP="007403D4">
      <w:pPr>
        <w:jc w:val="both"/>
      </w:pPr>
      <w:r>
        <w:t>Each </w:t>
      </w:r>
      <w:r w:rsidRPr="65FC1B0A">
        <w:rPr>
          <w:i/>
          <w:iCs/>
        </w:rPr>
        <w:t>characteristics</w:t>
      </w:r>
      <w:r>
        <w:t> name in the column header SHOULD be a CV term from the </w:t>
      </w:r>
      <w:hyperlink r:id="rId50">
        <w:r w:rsidRPr="65FC1B0A">
          <w:rPr>
            <w:rStyle w:val="Hyperlink"/>
          </w:rPr>
          <w:t>EFO ontology</w:t>
        </w:r>
      </w:hyperlink>
      <w:r>
        <w:t>. For example, the Header </w:t>
      </w:r>
      <w:r w:rsidRPr="008C1814">
        <w:rPr>
          <w:i/>
          <w:iCs/>
        </w:rPr>
        <w:t>characteristics[organism]</w:t>
      </w:r>
      <w:r>
        <w:t> correspond to the ontology term </w:t>
      </w:r>
      <w:hyperlink r:id="rId51">
        <w:r w:rsidRPr="65FC1B0A">
          <w:rPr>
            <w:rStyle w:val="Hyperlink"/>
          </w:rPr>
          <w:t>Organism</w:t>
        </w:r>
      </w:hyperlink>
      <w:r>
        <w:t>.</w:t>
      </w:r>
    </w:p>
    <w:p w14:paraId="354E1DDC" w14:textId="77777777" w:rsidR="002431BF" w:rsidRPr="002431BF" w:rsidRDefault="002431BF" w:rsidP="00C664A0"/>
    <w:p w14:paraId="2E841E89" w14:textId="367C2108" w:rsidR="005607A7" w:rsidRDefault="40E9F35F" w:rsidP="007403D4">
      <w:pPr>
        <w:jc w:val="both"/>
      </w:pPr>
      <w:r>
        <w:t>Multiple values (columns) for the same </w:t>
      </w:r>
      <w:r w:rsidRPr="187EA46F">
        <w:rPr>
          <w:i/>
          <w:iCs/>
        </w:rPr>
        <w:t>characteristics</w:t>
      </w:r>
      <w:r>
        <w:t> term are allowed in SDRF</w:t>
      </w:r>
      <w:r w:rsidR="6CBC6672">
        <w:t>-Proteomics</w:t>
      </w:r>
      <w:r w:rsidR="77E79E6E">
        <w:t>.</w:t>
      </w:r>
      <w:r>
        <w:t xml:space="preserve"> However, </w:t>
      </w:r>
      <w:r w:rsidR="54A1EA87">
        <w:t>it is</w:t>
      </w:r>
      <w:r>
        <w:t xml:space="preserve"> RECOMMENDED not to use </w:t>
      </w:r>
      <w:r w:rsidR="720FA45B">
        <w:t>the</w:t>
      </w:r>
      <w:r>
        <w:t xml:space="preserve"> same column in the same SDRF. If you have multiple phenotypes, you can specify what it refers to or use another more specific term, </w:t>
      </w:r>
      <w:proofErr w:type="gramStart"/>
      <w:r>
        <w:t>e.g.</w:t>
      </w:r>
      <w:proofErr w:type="gramEnd"/>
      <w:r>
        <w:t xml:space="preserve"> "immunophenotype".</w:t>
      </w:r>
    </w:p>
    <w:p w14:paraId="6FC6771C" w14:textId="77777777" w:rsidR="00056E21" w:rsidRDefault="00056E21" w:rsidP="00C664A0"/>
    <w:p w14:paraId="3CBDE1A9" w14:textId="1ED8BEC5" w:rsidR="005607A7" w:rsidRDefault="005607A7" w:rsidP="00ED6D8E">
      <w:pPr>
        <w:pStyle w:val="Heading1"/>
      </w:pPr>
      <w:bookmarkStart w:id="40" w:name="_Toc53173092"/>
      <w:bookmarkStart w:id="41" w:name="_Toc69123161"/>
      <w:r w:rsidRPr="005607A7">
        <w:t xml:space="preserve">From Samples to </w:t>
      </w:r>
      <w:r w:rsidR="002431BF">
        <w:t>Data files</w:t>
      </w:r>
      <w:bookmarkEnd w:id="40"/>
      <w:bookmarkEnd w:id="41"/>
      <w:r w:rsidRPr="005607A7">
        <w:t xml:space="preserve"> </w:t>
      </w:r>
    </w:p>
    <w:p w14:paraId="7C1B45A2" w14:textId="77777777" w:rsidR="002431BF" w:rsidRPr="002431BF" w:rsidRDefault="002431BF" w:rsidP="00C664A0"/>
    <w:p w14:paraId="6EE085F8" w14:textId="4912A02F" w:rsidR="004E2DAA" w:rsidRPr="001B35CE" w:rsidRDefault="40E9F35F" w:rsidP="187EA46F">
      <w:pPr>
        <w:jc w:val="both"/>
      </w:pPr>
      <w:r>
        <w:t>The connection between the </w:t>
      </w:r>
      <w:r w:rsidR="77E79E6E" w:rsidRPr="361E433D">
        <w:rPr>
          <w:i/>
          <w:iCs/>
        </w:rPr>
        <w:t>Sample</w:t>
      </w:r>
      <w:r w:rsidR="517C67B4" w:rsidRPr="361E433D">
        <w:rPr>
          <w:i/>
          <w:iCs/>
        </w:rPr>
        <w:t>s</w:t>
      </w:r>
      <w:r>
        <w:t xml:space="preserve"> to the </w:t>
      </w:r>
      <w:r w:rsidR="161F8397">
        <w:t xml:space="preserve">Data </w:t>
      </w:r>
      <w:r w:rsidR="6E80F0E1">
        <w:t>file</w:t>
      </w:r>
      <w:r w:rsidR="5499C6D5">
        <w:t>s</w:t>
      </w:r>
      <w:r>
        <w:t xml:space="preserve"> is done by using a series of properties and attributes. All the properties </w:t>
      </w:r>
      <w:r w:rsidR="46F1A1E7">
        <w:t xml:space="preserve">referring to the MS run (file) itself are </w:t>
      </w:r>
      <w:r>
        <w:t>annotated with the category </w:t>
      </w:r>
      <w:r w:rsidRPr="187EA46F">
        <w:rPr>
          <w:b/>
          <w:bCs/>
          <w:i/>
          <w:iCs/>
        </w:rPr>
        <w:t>comment</w:t>
      </w:r>
      <w:r w:rsidRPr="187EA46F">
        <w:rPr>
          <w:i/>
          <w:iCs/>
        </w:rPr>
        <w:t>.</w:t>
      </w:r>
      <w:r w:rsidR="001338B9">
        <w:t xml:space="preserve"> </w:t>
      </w:r>
      <w:r>
        <w:t>The</w:t>
      </w:r>
      <w:r w:rsidR="4B6502A9">
        <w:t xml:space="preserve"> </w:t>
      </w:r>
      <w:r>
        <w:t>use</w:t>
      </w:r>
      <w:r w:rsidR="5953C73A">
        <w:t xml:space="preserve"> </w:t>
      </w:r>
      <w:r>
        <w:t>of </w:t>
      </w:r>
      <w:r w:rsidRPr="187EA46F">
        <w:rPr>
          <w:i/>
          <w:iCs/>
        </w:rPr>
        <w:t>comment</w:t>
      </w:r>
      <w:r>
        <w:t> is</w:t>
      </w:r>
      <w:r w:rsidR="00902E4F">
        <w:t xml:space="preserve"> </w:t>
      </w:r>
      <w:r>
        <w:t xml:space="preserve">mainly aimed at differentiating </w:t>
      </w:r>
      <w:r w:rsidR="700AB91A">
        <w:t>s</w:t>
      </w:r>
      <w:r>
        <w:t>ample </w:t>
      </w:r>
      <w:r w:rsidR="700AB91A">
        <w:t>properties</w:t>
      </w:r>
      <w:r>
        <w:t xml:space="preserve"> from the </w:t>
      </w:r>
      <w:r w:rsidR="700AB91A">
        <w:t>data</w:t>
      </w:r>
      <w:r>
        <w:t xml:space="preserve"> </w:t>
      </w:r>
      <w:r w:rsidR="1B7A799A">
        <w:t>file</w:t>
      </w:r>
      <w:r>
        <w:t xml:space="preserve"> properties.</w:t>
      </w:r>
      <w:r w:rsidR="176EC356">
        <w:t xml:space="preserve"> It matches a given </w:t>
      </w:r>
      <w:r w:rsidR="176EC356" w:rsidRPr="187EA46F">
        <w:rPr>
          <w:i/>
          <w:iCs/>
        </w:rPr>
        <w:t>sample</w:t>
      </w:r>
      <w:r w:rsidR="176EC356">
        <w:t xml:space="preserve"> to the corresponding </w:t>
      </w:r>
      <w:r w:rsidR="176EC356" w:rsidRPr="187EA46F">
        <w:rPr>
          <w:i/>
          <w:iCs/>
        </w:rPr>
        <w:t>file(s).</w:t>
      </w:r>
      <w:r w:rsidR="001B35CE">
        <w:rPr>
          <w:i/>
          <w:iCs/>
        </w:rPr>
        <w:t xml:space="preserve"> </w:t>
      </w:r>
      <w:r w:rsidR="001B35CE">
        <w:t xml:space="preserve">The word </w:t>
      </w:r>
      <w:r w:rsidR="001B35CE" w:rsidRPr="001B35CE">
        <w:rPr>
          <w:b/>
          <w:bCs/>
          <w:i/>
          <w:iCs/>
        </w:rPr>
        <w:t>comment</w:t>
      </w:r>
      <w:r w:rsidR="001B35CE">
        <w:t xml:space="preserve"> is used for ba</w:t>
      </w:r>
      <w:r w:rsidR="001338B9">
        <w:t>ck</w:t>
      </w:r>
      <w:r w:rsidR="001B35CE">
        <w:t>wa</w:t>
      </w:r>
      <w:r w:rsidR="00D210C7">
        <w:t>rd</w:t>
      </w:r>
      <w:r w:rsidR="001338B9">
        <w:t>-</w:t>
      </w:r>
      <w:r w:rsidR="00D210C7">
        <w:t>compatibility</w:t>
      </w:r>
      <w:r w:rsidR="001338B9">
        <w:t xml:space="preserve"> with gene expression experiments (RNA-</w:t>
      </w:r>
      <w:proofErr w:type="spellStart"/>
      <w:r w:rsidR="001338B9">
        <w:t>Seq</w:t>
      </w:r>
      <w:proofErr w:type="spellEnd"/>
      <w:r w:rsidR="001338B9">
        <w:t xml:space="preserve"> and Microarrays experiments)</w:t>
      </w:r>
      <w:r w:rsidR="4FE4AA94">
        <w:t xml:space="preserve"> since this is the mechanism used in the original SDRF for transcriptomics</w:t>
      </w:r>
      <w:r w:rsidR="001338B9">
        <w:t xml:space="preserve">. </w:t>
      </w:r>
    </w:p>
    <w:p w14:paraId="72C74730" w14:textId="6DA86D68" w:rsidR="00B950E5" w:rsidRDefault="00B950E5" w:rsidP="187EA46F">
      <w:pPr>
        <w:jc w:val="both"/>
        <w:rPr>
          <w:i/>
          <w:iCs/>
        </w:rPr>
      </w:pPr>
    </w:p>
    <w:p w14:paraId="3741FE21" w14:textId="5A7FF15B" w:rsidR="00B950E5" w:rsidRDefault="00B950E5" w:rsidP="00B950E5">
      <w:r>
        <w:t>T</w:t>
      </w:r>
      <w:r w:rsidRPr="005607A7">
        <w:t xml:space="preserve">he order of the columns </w:t>
      </w:r>
      <w:r w:rsidR="6152B0D6">
        <w:t>in the file format</w:t>
      </w:r>
      <w:r>
        <w:t xml:space="preserve"> </w:t>
      </w:r>
      <w:r w:rsidRPr="005607A7">
        <w:t>is important</w:t>
      </w:r>
      <w:r w:rsidR="3FCCF9B6">
        <w:t>:</w:t>
      </w:r>
      <w:r w:rsidRPr="005607A7">
        <w:t> </w:t>
      </w:r>
      <w:r w:rsidRPr="004214A0">
        <w:rPr>
          <w:b/>
          <w:i/>
        </w:rPr>
        <w:t>assay name</w:t>
      </w:r>
      <w:r w:rsidRPr="005607A7">
        <w:t> </w:t>
      </w:r>
      <w:r w:rsidR="004C020C">
        <w:t>MUST</w:t>
      </w:r>
      <w:r w:rsidR="004C020C" w:rsidRPr="005607A7">
        <w:t xml:space="preserve"> </w:t>
      </w:r>
      <w:r>
        <w:t>always be located</w:t>
      </w:r>
      <w:r w:rsidRPr="005607A7">
        <w:t xml:space="preserve"> before the comments. </w:t>
      </w:r>
      <w:r>
        <w:t>It is</w:t>
      </w:r>
      <w:r w:rsidRPr="005607A7">
        <w:t xml:space="preserve"> RECOMMENDED to put the last column as </w:t>
      </w:r>
      <w:r w:rsidR="004414AA">
        <w:t xml:space="preserve">a </w:t>
      </w:r>
      <w:proofErr w:type="gramStart"/>
      <w:r w:rsidRPr="004214A0">
        <w:rPr>
          <w:i/>
        </w:rPr>
        <w:t>comment[</w:t>
      </w:r>
      <w:proofErr w:type="gramEnd"/>
      <w:r w:rsidRPr="004214A0">
        <w:rPr>
          <w:i/>
        </w:rPr>
        <w:t>data file]</w:t>
      </w:r>
      <w:r w:rsidR="0098549C">
        <w:rPr>
          <w:iCs/>
        </w:rPr>
        <w:t xml:space="preserve"> before the next category </w:t>
      </w:r>
      <w:r w:rsidR="3CD1059C">
        <w:t>called</w:t>
      </w:r>
      <w:r w:rsidR="0098549C">
        <w:t xml:space="preserve"> </w:t>
      </w:r>
      <w:r w:rsidR="0098549C" w:rsidRPr="0098549C">
        <w:rPr>
          <w:b/>
          <w:bCs/>
          <w:iCs/>
        </w:rPr>
        <w:t>factor values</w:t>
      </w:r>
      <w:r>
        <w:t>.</w:t>
      </w:r>
    </w:p>
    <w:p w14:paraId="25EE04FC" w14:textId="6DA86D68" w:rsidR="00B950E5" w:rsidRDefault="00B950E5" w:rsidP="187EA46F">
      <w:pPr>
        <w:jc w:val="both"/>
        <w:rPr>
          <w:i/>
          <w:iCs/>
        </w:rPr>
      </w:pPr>
    </w:p>
    <w:p w14:paraId="605EB136" w14:textId="669242E9" w:rsidR="002431BF" w:rsidRDefault="002431BF" w:rsidP="00C664A0"/>
    <w:p w14:paraId="5B86E42A" w14:textId="57288276" w:rsidR="005607A7" w:rsidRDefault="005607A7" w:rsidP="00C664A0">
      <w:r w:rsidRPr="005607A7">
        <w:t xml:space="preserve">The following properties SHOULD be provided for each </w:t>
      </w:r>
      <w:r w:rsidR="004E2DAA">
        <w:t>data file (</w:t>
      </w:r>
      <w:proofErr w:type="spellStart"/>
      <w:r w:rsidR="004E2DAA">
        <w:t>MSRun</w:t>
      </w:r>
      <w:proofErr w:type="spellEnd"/>
      <w:r w:rsidR="004E2DAA">
        <w:t>) file</w:t>
      </w:r>
      <w:r w:rsidRPr="005607A7">
        <w:t>:</w:t>
      </w:r>
    </w:p>
    <w:p w14:paraId="4821D1B1" w14:textId="77777777" w:rsidR="00ED6D8E" w:rsidRPr="005607A7" w:rsidRDefault="00ED6D8E" w:rsidP="00C664A0"/>
    <w:p w14:paraId="60EBFBF1" w14:textId="3538209C" w:rsidR="005607A7" w:rsidRPr="005607A7" w:rsidRDefault="40E9F35F" w:rsidP="008A11DB">
      <w:pPr>
        <w:pStyle w:val="ListParagraph"/>
        <w:numPr>
          <w:ilvl w:val="0"/>
          <w:numId w:val="38"/>
        </w:numPr>
        <w:jc w:val="both"/>
      </w:pPr>
      <w:r w:rsidRPr="004214A0">
        <w:rPr>
          <w:i/>
        </w:rPr>
        <w:lastRenderedPageBreak/>
        <w:t>assay name</w:t>
      </w:r>
      <w:r>
        <w:t xml:space="preserve">: For SDRF </w:t>
      </w:r>
      <w:r w:rsidR="072C4AF7">
        <w:t>back</w:t>
      </w:r>
      <w:r w:rsidR="001D533F">
        <w:t>ward</w:t>
      </w:r>
      <w:r w:rsidR="00A02AE3">
        <w:t xml:space="preserve"> </w:t>
      </w:r>
      <w:r w:rsidR="009C215E">
        <w:t xml:space="preserve">compatibility </w:t>
      </w:r>
      <w:proofErr w:type="spellStart"/>
      <w:r w:rsidR="009C215E">
        <w:t>MSRun</w:t>
      </w:r>
      <w:proofErr w:type="spellEnd"/>
      <w:r>
        <w:t xml:space="preserve"> </w:t>
      </w:r>
      <w:r w:rsidR="4EA495E6">
        <w:t xml:space="preserve">cannot be used. </w:t>
      </w:r>
      <w:r w:rsidR="009C215E">
        <w:t>Instead</w:t>
      </w:r>
      <w:r w:rsidR="004414AA">
        <w:t>,</w:t>
      </w:r>
      <w:r w:rsidR="009C215E">
        <w:t xml:space="preserve"> </w:t>
      </w:r>
      <w:r w:rsidR="004414AA">
        <w:t xml:space="preserve">the </w:t>
      </w:r>
      <w:r w:rsidR="009C215E">
        <w:t>assay</w:t>
      </w:r>
      <w:r w:rsidRPr="187EA46F">
        <w:rPr>
          <w:i/>
          <w:iCs/>
        </w:rPr>
        <w:t xml:space="preserve"> name</w:t>
      </w:r>
      <w:r w:rsidR="22122ECB" w:rsidRPr="187EA46F">
        <w:rPr>
          <w:i/>
          <w:iCs/>
        </w:rPr>
        <w:t xml:space="preserve"> </w:t>
      </w:r>
      <w:r w:rsidR="22122ECB">
        <w:t>is used</w:t>
      </w:r>
      <w:r>
        <w:t>. Examples of assay name</w:t>
      </w:r>
      <w:r w:rsidR="1DECAF6F">
        <w:t>s are</w:t>
      </w:r>
      <w:r>
        <w:t xml:space="preserve">: </w:t>
      </w:r>
      <w:r w:rsidR="37AABFF3">
        <w:t>“</w:t>
      </w:r>
      <w:r>
        <w:t>run 1</w:t>
      </w:r>
      <w:r w:rsidR="6C4A71C5">
        <w:t>”</w:t>
      </w:r>
      <w:r>
        <w:t xml:space="preserve">, </w:t>
      </w:r>
      <w:r w:rsidR="11767326">
        <w:t>“</w:t>
      </w:r>
      <w:r>
        <w:t>run_fraction_1_2</w:t>
      </w:r>
      <w:r w:rsidR="3B8ACB71">
        <w:t>”</w:t>
      </w:r>
      <w:r w:rsidR="117BF22A">
        <w:t xml:space="preserve">. </w:t>
      </w:r>
      <w:r w:rsidR="004F498C">
        <w:t xml:space="preserve">The name of the file can be used as </w:t>
      </w:r>
      <w:r w:rsidR="004414AA">
        <w:t xml:space="preserve">an </w:t>
      </w:r>
      <w:r w:rsidR="008E5F50">
        <w:t xml:space="preserve">assay name. </w:t>
      </w:r>
    </w:p>
    <w:p w14:paraId="582D40D7" w14:textId="6A97F76D" w:rsidR="005607A7" w:rsidRPr="005607A7" w:rsidRDefault="005607A7" w:rsidP="008A11DB">
      <w:pPr>
        <w:pStyle w:val="ListParagraph"/>
        <w:numPr>
          <w:ilvl w:val="0"/>
          <w:numId w:val="37"/>
        </w:numPr>
        <w:jc w:val="both"/>
      </w:pPr>
      <w:proofErr w:type="gramStart"/>
      <w:r w:rsidRPr="000868F2">
        <w:rPr>
          <w:i/>
        </w:rPr>
        <w:t>comment[</w:t>
      </w:r>
      <w:proofErr w:type="gramEnd"/>
      <w:r w:rsidRPr="000868F2">
        <w:rPr>
          <w:i/>
        </w:rPr>
        <w:t>fraction identifier]</w:t>
      </w:r>
      <w:r>
        <w:t>: The </w:t>
      </w:r>
      <w:r w:rsidRPr="73513E07">
        <w:rPr>
          <w:i/>
          <w:iCs/>
        </w:rPr>
        <w:t>fraction identifier</w:t>
      </w:r>
      <w:r>
        <w:t xml:space="preserve"> allows </w:t>
      </w:r>
      <w:r w:rsidR="004414AA">
        <w:t>recording</w:t>
      </w:r>
      <w:r>
        <w:t xml:space="preserve"> the number of a given fraction. The fraction identifier corresponds to this </w:t>
      </w:r>
      <w:hyperlink r:id="rId52">
        <w:r w:rsidRPr="73513E07">
          <w:rPr>
            <w:rStyle w:val="Hyperlink"/>
          </w:rPr>
          <w:t>ontology term</w:t>
        </w:r>
      </w:hyperlink>
      <w:r>
        <w:t xml:space="preserve">. </w:t>
      </w:r>
      <w:r w:rsidR="2E4BE0F5">
        <w:t>It</w:t>
      </w:r>
      <w:r>
        <w:t xml:space="preserve"> MUST start from </w:t>
      </w:r>
      <w:r w:rsidRPr="73513E07">
        <w:rPr>
          <w:b/>
          <w:bCs/>
        </w:rPr>
        <w:t>1</w:t>
      </w:r>
      <w:r>
        <w:t xml:space="preserve"> and if the experiment </w:t>
      </w:r>
      <w:r w:rsidR="7DCD7417">
        <w:t>does not contain fractions</w:t>
      </w:r>
      <w:r w:rsidR="00E93273">
        <w:t xml:space="preserve">, </w:t>
      </w:r>
      <w:r w:rsidR="42F3076A">
        <w:t>“</w:t>
      </w:r>
      <w:r w:rsidR="00E93273">
        <w:t>1</w:t>
      </w:r>
      <w:r w:rsidR="290426B8">
        <w:t>”</w:t>
      </w:r>
      <w:r>
        <w:t> </w:t>
      </w:r>
      <w:r w:rsidR="7C85C43C">
        <w:t xml:space="preserve">MUST be used </w:t>
      </w:r>
      <w:r>
        <w:t xml:space="preserve">for each </w:t>
      </w:r>
      <w:proofErr w:type="spellStart"/>
      <w:r>
        <w:t>MSRun</w:t>
      </w:r>
      <w:proofErr w:type="spellEnd"/>
      <w:r w:rsidR="6D80FFA9">
        <w:t xml:space="preserve"> (</w:t>
      </w:r>
      <w:r w:rsidR="6D80FFA9" w:rsidRPr="73513E07">
        <w:rPr>
          <w:i/>
          <w:iCs/>
        </w:rPr>
        <w:t>assay</w:t>
      </w:r>
      <w:r w:rsidR="6D80FFA9">
        <w:t>)</w:t>
      </w:r>
      <w:r w:rsidR="4B15F54E">
        <w:t>.</w:t>
      </w:r>
    </w:p>
    <w:p w14:paraId="5B1D4E59" w14:textId="62FBEDF5" w:rsidR="005607A7" w:rsidRPr="005607A7" w:rsidRDefault="005607A7" w:rsidP="008A11DB">
      <w:pPr>
        <w:pStyle w:val="ListParagraph"/>
        <w:numPr>
          <w:ilvl w:val="0"/>
          <w:numId w:val="37"/>
        </w:numPr>
        <w:jc w:val="both"/>
      </w:pPr>
      <w:r w:rsidRPr="000868F2">
        <w:rPr>
          <w:i/>
        </w:rPr>
        <w:t>comment[label]</w:t>
      </w:r>
      <w:r w:rsidRPr="005607A7">
        <w:t xml:space="preserve">: </w:t>
      </w:r>
      <w:commentRangeStart w:id="42"/>
      <w:commentRangeStart w:id="43"/>
      <w:r w:rsidR="21150085" w:rsidRPr="00454D8D">
        <w:t>it</w:t>
      </w:r>
      <w:r w:rsidRPr="005607A7">
        <w:t> describes the label applied to each Sample (if any). In case of multiplex experiments such as TMT, SILAC, and/or ITRAQ the corresponding </w:t>
      </w:r>
      <w:r w:rsidRPr="00ED6D8E">
        <w:rPr>
          <w:i/>
          <w:iCs/>
        </w:rPr>
        <w:t>label</w:t>
      </w:r>
      <w:r w:rsidRPr="005607A7">
        <w:t xml:space="preserve"> SHOULD be added. For </w:t>
      </w:r>
      <w:r w:rsidR="00A02AE3">
        <w:t>l</w:t>
      </w:r>
      <w:r w:rsidRPr="005607A7">
        <w:t>abel-free experiments</w:t>
      </w:r>
      <w:r w:rsidR="004414AA">
        <w:t>,</w:t>
      </w:r>
      <w:r w:rsidRPr="005607A7">
        <w:t xml:space="preserve"> the </w:t>
      </w:r>
      <w:r w:rsidR="004414AA">
        <w:rPr>
          <w:i/>
        </w:rPr>
        <w:t>label-free</w:t>
      </w:r>
      <w:r w:rsidRPr="000868F2">
        <w:rPr>
          <w:i/>
        </w:rPr>
        <w:t xml:space="preserve"> sample</w:t>
      </w:r>
      <w:r w:rsidRPr="005607A7">
        <w:t xml:space="preserve"> term MUST be </w:t>
      </w:r>
      <w:r w:rsidR="2804F39F">
        <w:t>used</w:t>
      </w:r>
      <w:r w:rsidRPr="005607A7">
        <w:t>.</w:t>
      </w:r>
      <w:r w:rsidR="005402E6">
        <w:t xml:space="preserve"> The terms that </w:t>
      </w:r>
      <w:r w:rsidR="09F97ED1">
        <w:t>SHOULD</w:t>
      </w:r>
      <w:r w:rsidR="005402E6">
        <w:t xml:space="preserve"> be use</w:t>
      </w:r>
      <w:r w:rsidR="2A5314A1">
        <w:t>d</w:t>
      </w:r>
      <w:r w:rsidR="005402E6">
        <w:t xml:space="preserve"> in this column are in </w:t>
      </w:r>
      <w:r w:rsidR="5D33EAFF">
        <w:t xml:space="preserve">the </w:t>
      </w:r>
      <w:r w:rsidR="005402E6">
        <w:t>PRIDE Ontology under</w:t>
      </w:r>
      <w:r w:rsidR="37723191">
        <w:t xml:space="preserve"> the</w:t>
      </w:r>
      <w:r w:rsidR="005402E6">
        <w:t xml:space="preserve"> </w:t>
      </w:r>
      <w:hyperlink r:id="rId53">
        <w:r w:rsidR="00676171" w:rsidRPr="093F2739">
          <w:rPr>
            <w:rStyle w:val="Hyperlink"/>
          </w:rPr>
          <w:t>Label category</w:t>
        </w:r>
      </w:hyperlink>
      <w:r w:rsidR="00676171">
        <w:t xml:space="preserve">. </w:t>
      </w:r>
      <w:commentRangeEnd w:id="42"/>
      <w:r w:rsidR="00094C03">
        <w:rPr>
          <w:rStyle w:val="CommentReference"/>
        </w:rPr>
        <w:commentReference w:id="42"/>
      </w:r>
      <w:commentRangeEnd w:id="43"/>
      <w:r w:rsidR="00094C03">
        <w:rPr>
          <w:rStyle w:val="CommentReference"/>
        </w:rPr>
        <w:commentReference w:id="43"/>
      </w:r>
    </w:p>
    <w:p w14:paraId="0E5388CC" w14:textId="7D9AA6F2" w:rsidR="005607A7" w:rsidRDefault="005607A7" w:rsidP="008A11DB">
      <w:pPr>
        <w:pStyle w:val="ListParagraph"/>
        <w:numPr>
          <w:ilvl w:val="0"/>
          <w:numId w:val="37"/>
        </w:numPr>
        <w:jc w:val="both"/>
      </w:pPr>
      <w:proofErr w:type="gramStart"/>
      <w:r w:rsidRPr="000868F2">
        <w:rPr>
          <w:i/>
        </w:rPr>
        <w:t>comment[</w:t>
      </w:r>
      <w:proofErr w:type="gramEnd"/>
      <w:r w:rsidRPr="000868F2">
        <w:rPr>
          <w:i/>
        </w:rPr>
        <w:t>data file]</w:t>
      </w:r>
      <w:r w:rsidRPr="005607A7">
        <w:t>: The </w:t>
      </w:r>
      <w:r w:rsidRPr="00ED6D8E">
        <w:rPr>
          <w:i/>
          <w:iCs/>
        </w:rPr>
        <w:t>data file</w:t>
      </w:r>
      <w:r w:rsidRPr="005607A7">
        <w:t xml:space="preserve"> provides the name of the raw file </w:t>
      </w:r>
      <w:r w:rsidR="5015E982">
        <w:t>generated</w:t>
      </w:r>
      <w:r>
        <w:t xml:space="preserve"> </w:t>
      </w:r>
      <w:r w:rsidR="44DDD543">
        <w:t>by</w:t>
      </w:r>
      <w:r w:rsidRPr="005607A7">
        <w:t xml:space="preserve"> the instrument.</w:t>
      </w:r>
      <w:r w:rsidR="000A0E01">
        <w:t xml:space="preserve"> </w:t>
      </w:r>
      <w:r w:rsidR="001E5EE5">
        <w:t xml:space="preserve">The data files can be instrument raw files but also converted peak lists such as </w:t>
      </w:r>
      <w:proofErr w:type="spellStart"/>
      <w:r w:rsidR="00663A3F">
        <w:t>mzML</w:t>
      </w:r>
      <w:proofErr w:type="spellEnd"/>
      <w:r w:rsidR="00663A3F">
        <w:t xml:space="preserve">, MGF. </w:t>
      </w:r>
      <w:r w:rsidR="001E5EE5">
        <w:t xml:space="preserve"> </w:t>
      </w:r>
    </w:p>
    <w:p w14:paraId="70035944" w14:textId="77777777" w:rsidR="00ED6D8E" w:rsidRPr="005607A7" w:rsidRDefault="00ED6D8E" w:rsidP="00C664A0"/>
    <w:p w14:paraId="50566610" w14:textId="77777777" w:rsidR="004E2DAA" w:rsidRPr="004E2DAA" w:rsidRDefault="004E2DAA" w:rsidP="00C664A0"/>
    <w:tbl>
      <w:tblPr>
        <w:tblW w:w="10207" w:type="dxa"/>
        <w:tblInd w:w="-717" w:type="dxa"/>
        <w:tblCellMar>
          <w:top w:w="15" w:type="dxa"/>
          <w:left w:w="15" w:type="dxa"/>
          <w:bottom w:w="15" w:type="dxa"/>
          <w:right w:w="15" w:type="dxa"/>
        </w:tblCellMar>
        <w:tblLook w:val="04A0" w:firstRow="1" w:lastRow="0" w:firstColumn="1" w:lastColumn="0" w:noHBand="0" w:noVBand="1"/>
      </w:tblPr>
      <w:tblGrid>
        <w:gridCol w:w="950"/>
        <w:gridCol w:w="906"/>
        <w:gridCol w:w="1548"/>
        <w:gridCol w:w="2975"/>
        <w:gridCol w:w="3828"/>
      </w:tblGrid>
      <w:tr w:rsidR="003D4013" w:rsidRPr="004E2DAA" w14:paraId="69C39B89" w14:textId="77777777" w:rsidTr="00572B4B">
        <w:tc>
          <w:tcPr>
            <w:tcW w:w="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DFE89" w14:textId="77777777" w:rsidR="005607A7" w:rsidRPr="004E2DAA" w:rsidRDefault="005607A7" w:rsidP="00C664A0">
            <w:pPr>
              <w:rPr>
                <w:sz w:val="18"/>
                <w:szCs w:val="18"/>
              </w:rPr>
            </w:pPr>
          </w:p>
        </w:tc>
        <w:tc>
          <w:tcPr>
            <w:tcW w:w="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AA19D" w14:textId="77777777" w:rsidR="005607A7" w:rsidRPr="004E2DAA" w:rsidRDefault="005607A7" w:rsidP="00C664A0">
            <w:pPr>
              <w:rPr>
                <w:sz w:val="18"/>
                <w:szCs w:val="18"/>
              </w:rPr>
            </w:pPr>
            <w:r w:rsidRPr="004E2DAA">
              <w:rPr>
                <w:sz w:val="18"/>
                <w:szCs w:val="18"/>
              </w:rPr>
              <w:t>assay name</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E7B2" w14:textId="77777777" w:rsidR="005607A7" w:rsidRPr="004E2DAA" w:rsidRDefault="005607A7" w:rsidP="00C664A0">
            <w:pPr>
              <w:rPr>
                <w:sz w:val="18"/>
                <w:szCs w:val="18"/>
              </w:rPr>
            </w:pPr>
            <w:r w:rsidRPr="004E2DAA">
              <w:rPr>
                <w:sz w:val="18"/>
                <w:szCs w:val="18"/>
              </w:rPr>
              <w:t>comment[label]</w:t>
            </w:r>
          </w:p>
        </w:tc>
        <w:tc>
          <w:tcPr>
            <w:tcW w:w="297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33B1C" w14:textId="77777777" w:rsidR="005607A7" w:rsidRPr="004E2DAA" w:rsidRDefault="005607A7" w:rsidP="00C664A0">
            <w:pPr>
              <w:rPr>
                <w:sz w:val="18"/>
                <w:szCs w:val="18"/>
              </w:rPr>
            </w:pPr>
            <w:proofErr w:type="gramStart"/>
            <w:r w:rsidRPr="004E2DAA">
              <w:rPr>
                <w:sz w:val="18"/>
                <w:szCs w:val="18"/>
              </w:rPr>
              <w:t>comment[</w:t>
            </w:r>
            <w:proofErr w:type="gramEnd"/>
            <w:r w:rsidRPr="004E2DAA">
              <w:rPr>
                <w:sz w:val="18"/>
                <w:szCs w:val="18"/>
              </w:rPr>
              <w:t>fraction identifier]</w:t>
            </w:r>
          </w:p>
        </w:tc>
        <w:tc>
          <w:tcPr>
            <w:tcW w:w="382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F516D" w14:textId="77777777" w:rsidR="005607A7" w:rsidRPr="004E2DAA" w:rsidRDefault="005607A7" w:rsidP="00C664A0">
            <w:pPr>
              <w:rPr>
                <w:sz w:val="18"/>
                <w:szCs w:val="18"/>
              </w:rPr>
            </w:pPr>
            <w:proofErr w:type="gramStart"/>
            <w:r w:rsidRPr="004E2DAA">
              <w:rPr>
                <w:sz w:val="18"/>
                <w:szCs w:val="18"/>
              </w:rPr>
              <w:t>comment[</w:t>
            </w:r>
            <w:proofErr w:type="gramEnd"/>
            <w:r w:rsidRPr="004E2DAA">
              <w:rPr>
                <w:sz w:val="18"/>
                <w:szCs w:val="18"/>
              </w:rPr>
              <w:t>data file]</w:t>
            </w:r>
          </w:p>
        </w:tc>
      </w:tr>
      <w:tr w:rsidR="003D4013" w:rsidRPr="004E2DAA" w14:paraId="303F4D55" w14:textId="77777777" w:rsidTr="00572B4B">
        <w:tc>
          <w:tcPr>
            <w:tcW w:w="9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2C7EA" w14:textId="77777777" w:rsidR="005607A7" w:rsidRPr="004E2DAA" w:rsidRDefault="005607A7" w:rsidP="00C664A0">
            <w:pPr>
              <w:rPr>
                <w:sz w:val="18"/>
                <w:szCs w:val="18"/>
              </w:rPr>
            </w:pPr>
            <w:r w:rsidRPr="004E2DAA">
              <w:rPr>
                <w:sz w:val="18"/>
                <w:szCs w:val="18"/>
              </w:rPr>
              <w:t>sample 1</w:t>
            </w:r>
          </w:p>
        </w:tc>
        <w:tc>
          <w:tcPr>
            <w:tcW w:w="90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1A21" w14:textId="77777777" w:rsidR="005607A7" w:rsidRPr="004E2DAA" w:rsidRDefault="005607A7" w:rsidP="00C664A0">
            <w:pPr>
              <w:rPr>
                <w:sz w:val="18"/>
                <w:szCs w:val="18"/>
              </w:rPr>
            </w:pPr>
            <w:r w:rsidRPr="004E2DAA">
              <w:rPr>
                <w:sz w:val="18"/>
                <w:szCs w:val="18"/>
              </w:rPr>
              <w:t>run 1</w:t>
            </w:r>
          </w:p>
        </w:tc>
        <w:tc>
          <w:tcPr>
            <w:tcW w:w="15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3075B" w14:textId="77777777" w:rsidR="005607A7" w:rsidRPr="004E2DAA" w:rsidRDefault="005607A7" w:rsidP="00C664A0">
            <w:pPr>
              <w:rPr>
                <w:sz w:val="18"/>
                <w:szCs w:val="18"/>
              </w:rPr>
            </w:pPr>
            <w:r w:rsidRPr="004E2DAA">
              <w:rPr>
                <w:sz w:val="18"/>
                <w:szCs w:val="18"/>
              </w:rPr>
              <w:t>label free sample</w:t>
            </w:r>
          </w:p>
        </w:tc>
        <w:tc>
          <w:tcPr>
            <w:tcW w:w="297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DFDB6" w14:textId="77777777" w:rsidR="005607A7" w:rsidRPr="004E2DAA" w:rsidRDefault="005607A7" w:rsidP="00C664A0">
            <w:pPr>
              <w:rPr>
                <w:sz w:val="18"/>
                <w:szCs w:val="18"/>
              </w:rPr>
            </w:pPr>
            <w:r w:rsidRPr="004E2DAA">
              <w:rPr>
                <w:sz w:val="18"/>
                <w:szCs w:val="18"/>
              </w:rPr>
              <w:t>1</w:t>
            </w:r>
          </w:p>
        </w:tc>
        <w:tc>
          <w:tcPr>
            <w:tcW w:w="382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E5D0" w14:textId="77777777" w:rsidR="005607A7" w:rsidRPr="004E2DAA" w:rsidRDefault="005607A7" w:rsidP="00C664A0">
            <w:pPr>
              <w:rPr>
                <w:sz w:val="18"/>
                <w:szCs w:val="18"/>
              </w:rPr>
            </w:pPr>
            <w:r w:rsidRPr="004E2DAA">
              <w:rPr>
                <w:sz w:val="18"/>
                <w:szCs w:val="18"/>
              </w:rPr>
              <w:t>000261_C05_P0001563_A00_B00K_R1.RAW</w:t>
            </w:r>
          </w:p>
        </w:tc>
      </w:tr>
      <w:tr w:rsidR="003D4013" w:rsidRPr="004E2DAA" w14:paraId="3483B792" w14:textId="77777777" w:rsidTr="00572B4B">
        <w:tc>
          <w:tcPr>
            <w:tcW w:w="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67785" w14:textId="77777777" w:rsidR="005607A7" w:rsidRPr="004E2DAA" w:rsidRDefault="005607A7" w:rsidP="00C664A0">
            <w:pPr>
              <w:rPr>
                <w:sz w:val="18"/>
                <w:szCs w:val="18"/>
              </w:rPr>
            </w:pPr>
            <w:r w:rsidRPr="004E2DAA">
              <w:rPr>
                <w:sz w:val="18"/>
                <w:szCs w:val="18"/>
              </w:rPr>
              <w:t>sample 1</w:t>
            </w:r>
          </w:p>
        </w:tc>
        <w:tc>
          <w:tcPr>
            <w:tcW w:w="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3E14A" w14:textId="77777777" w:rsidR="005607A7" w:rsidRPr="004E2DAA" w:rsidRDefault="005607A7" w:rsidP="00C664A0">
            <w:pPr>
              <w:rPr>
                <w:sz w:val="18"/>
                <w:szCs w:val="18"/>
              </w:rPr>
            </w:pPr>
            <w:r w:rsidRPr="004E2DAA">
              <w:rPr>
                <w:sz w:val="18"/>
                <w:szCs w:val="18"/>
              </w:rPr>
              <w:t>run 2</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6A1A9" w14:textId="77777777" w:rsidR="005607A7" w:rsidRPr="004E2DAA" w:rsidRDefault="005607A7" w:rsidP="00C664A0">
            <w:pPr>
              <w:rPr>
                <w:sz w:val="18"/>
                <w:szCs w:val="18"/>
              </w:rPr>
            </w:pPr>
            <w:r w:rsidRPr="004E2DAA">
              <w:rPr>
                <w:sz w:val="18"/>
                <w:szCs w:val="18"/>
              </w:rPr>
              <w:t>label free sample</w:t>
            </w:r>
          </w:p>
        </w:tc>
        <w:tc>
          <w:tcPr>
            <w:tcW w:w="297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98B4" w14:textId="77777777" w:rsidR="005607A7" w:rsidRPr="004E2DAA" w:rsidRDefault="005607A7" w:rsidP="00C664A0">
            <w:pPr>
              <w:rPr>
                <w:sz w:val="18"/>
                <w:szCs w:val="18"/>
              </w:rPr>
            </w:pPr>
            <w:r w:rsidRPr="004E2DAA">
              <w:rPr>
                <w:sz w:val="18"/>
                <w:szCs w:val="18"/>
              </w:rPr>
              <w:t>2</w:t>
            </w:r>
          </w:p>
        </w:tc>
        <w:tc>
          <w:tcPr>
            <w:tcW w:w="382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2EFBC" w14:textId="77777777" w:rsidR="005607A7" w:rsidRPr="004E2DAA" w:rsidRDefault="005607A7" w:rsidP="00C664A0">
            <w:pPr>
              <w:rPr>
                <w:sz w:val="18"/>
                <w:szCs w:val="18"/>
              </w:rPr>
            </w:pPr>
            <w:r w:rsidRPr="004E2DAA">
              <w:rPr>
                <w:sz w:val="18"/>
                <w:szCs w:val="18"/>
              </w:rPr>
              <w:t>000261_C05_P0001563_A00_B00K_R2.RAW</w:t>
            </w:r>
          </w:p>
        </w:tc>
      </w:tr>
    </w:tbl>
    <w:p w14:paraId="3C261F53" w14:textId="77777777" w:rsidR="005607A7" w:rsidRPr="005607A7" w:rsidRDefault="005607A7" w:rsidP="00C664A0">
      <w:pPr>
        <w:rPr>
          <w:vanish/>
        </w:rPr>
      </w:pPr>
    </w:p>
    <w:p w14:paraId="245300A8" w14:textId="6164A17D" w:rsidR="004E2DAA" w:rsidRPr="004E2DAA" w:rsidRDefault="0DED562F" w:rsidP="00C664A0">
      <w:r>
        <w:t>All the possible </w:t>
      </w:r>
      <w:r w:rsidRPr="5BC5F228">
        <w:rPr>
          <w:i/>
          <w:iCs/>
        </w:rPr>
        <w:t>label</w:t>
      </w:r>
      <w:r>
        <w:t> values can be seen in the PRIDE CV under the </w:t>
      </w:r>
      <w:hyperlink r:id="rId54">
        <w:r w:rsidRPr="5BC5F228">
          <w:rPr>
            <w:rStyle w:val="Hyperlink"/>
          </w:rPr>
          <w:t>Label</w:t>
        </w:r>
      </w:hyperlink>
      <w:r>
        <w:t> node.</w:t>
      </w:r>
    </w:p>
    <w:p w14:paraId="6791FBC1" w14:textId="77777777" w:rsidR="004E2DAA" w:rsidRPr="004E2DAA" w:rsidRDefault="004E2DAA" w:rsidP="00C664A0"/>
    <w:p w14:paraId="3BFE679E" w14:textId="7D0DE994" w:rsidR="005607A7" w:rsidRPr="00ED6D8E" w:rsidRDefault="007C212B" w:rsidP="00ED6D8E">
      <w:pPr>
        <w:pStyle w:val="Heading2"/>
        <w:rPr>
          <w:b/>
          <w:bCs/>
        </w:rPr>
      </w:pPr>
      <w:bookmarkStart w:id="44" w:name="_Toc53173093"/>
      <w:bookmarkStart w:id="45" w:name="_Toc69123162"/>
      <w:r>
        <w:rPr>
          <w:b/>
          <w:bCs/>
        </w:rPr>
        <w:t>8</w:t>
      </w:r>
      <w:r w:rsidR="00ED6D8E" w:rsidRPr="00ED6D8E">
        <w:rPr>
          <w:b/>
          <w:bCs/>
        </w:rPr>
        <w:t xml:space="preserve">.1 </w:t>
      </w:r>
      <w:r w:rsidR="5A45602F" w:rsidRPr="72B7514F">
        <w:rPr>
          <w:b/>
          <w:bCs/>
        </w:rPr>
        <w:t>Encoding s</w:t>
      </w:r>
      <w:r w:rsidR="005607A7" w:rsidRPr="00ED6D8E">
        <w:rPr>
          <w:b/>
          <w:bCs/>
        </w:rPr>
        <w:t>ample technical and biological replicates</w:t>
      </w:r>
      <w:bookmarkEnd w:id="44"/>
      <w:bookmarkEnd w:id="45"/>
    </w:p>
    <w:p w14:paraId="21F84828" w14:textId="77777777" w:rsidR="004E2DAA" w:rsidRDefault="004E2DAA" w:rsidP="00C664A0"/>
    <w:p w14:paraId="23DD4A7F" w14:textId="2AFE7FF9" w:rsidR="005607A7" w:rsidRDefault="005607A7" w:rsidP="00ED6D8E">
      <w:pPr>
        <w:jc w:val="both"/>
      </w:pPr>
      <w:r w:rsidRPr="004E2DAA">
        <w:t>Different measurements</w:t>
      </w:r>
      <w:r w:rsidR="744AB764">
        <w:t xml:space="preserve"> of the same biological sample</w:t>
      </w:r>
      <w:r w:rsidRPr="004E2DAA">
        <w:t xml:space="preserve"> are often categorized as (</w:t>
      </w:r>
      <w:proofErr w:type="spellStart"/>
      <w:r w:rsidRPr="004E2DAA">
        <w:t>i</w:t>
      </w:r>
      <w:proofErr w:type="spellEnd"/>
      <w:r w:rsidRPr="004E2DAA">
        <w:t>) </w:t>
      </w:r>
      <w:r w:rsidRPr="004E2DAA">
        <w:rPr>
          <w:i/>
          <w:iCs/>
        </w:rPr>
        <w:t>Technical</w:t>
      </w:r>
      <w:r w:rsidRPr="004E2DAA">
        <w:t> or</w:t>
      </w:r>
      <w:r w:rsidR="00ED6D8E">
        <w:t xml:space="preserve"> </w:t>
      </w:r>
      <w:r w:rsidRPr="004E2DAA">
        <w:t>(ii) </w:t>
      </w:r>
      <w:r w:rsidRPr="004E2DAA">
        <w:rPr>
          <w:i/>
          <w:iCs/>
        </w:rPr>
        <w:t>Biological</w:t>
      </w:r>
      <w:r w:rsidRPr="004E2DAA">
        <w:t> replicates, based on whether they are (</w:t>
      </w:r>
      <w:proofErr w:type="spellStart"/>
      <w:r w:rsidRPr="004E2DAA">
        <w:t>i</w:t>
      </w:r>
      <w:proofErr w:type="spellEnd"/>
      <w:r w:rsidRPr="004E2DAA">
        <w:t xml:space="preserve">) matched on all variables, </w:t>
      </w:r>
      <w:r w:rsidR="002010C7" w:rsidRPr="004E2DAA">
        <w:t>e.g.,</w:t>
      </w:r>
      <w:r w:rsidRPr="004E2DAA">
        <w:t xml:space="preserve"> same sample and same protocol; or (ii) different samples matched on </w:t>
      </w:r>
      <w:r w:rsidR="00C96FFD">
        <w:t xml:space="preserve">study </w:t>
      </w:r>
      <w:r w:rsidRPr="004E2DAA">
        <w:t xml:space="preserve">variable(s), </w:t>
      </w:r>
      <w:r w:rsidR="00F9208D" w:rsidRPr="004E2DAA">
        <w:t>e.g.,</w:t>
      </w:r>
      <w:r w:rsidRPr="004E2DAA">
        <w:t xml:space="preserve"> different patients receiving a placebo</w:t>
      </w:r>
      <w:r w:rsidR="00C21D63">
        <w:t>,</w:t>
      </w:r>
      <w:r w:rsidRPr="004E2DAA">
        <w:t xml:space="preserve"> </w:t>
      </w:r>
      <w:r w:rsidR="44F13182">
        <w:t>or</w:t>
      </w:r>
      <w:r>
        <w:t xml:space="preserve"> </w:t>
      </w:r>
      <w:r w:rsidRPr="004E2DAA">
        <w:t xml:space="preserve">in placebo vs. drug trial. Technical and biological replicates have different levels of independence, which must be taken into account during data interpretation. </w:t>
      </w:r>
    </w:p>
    <w:p w14:paraId="4145DBCA" w14:textId="0A6495C8" w:rsidR="005607A7" w:rsidRDefault="005607A7" w:rsidP="00ED6D8E">
      <w:pPr>
        <w:jc w:val="both"/>
      </w:pPr>
    </w:p>
    <w:p w14:paraId="6C6721D7" w14:textId="05D611DA" w:rsidR="004E2DAA" w:rsidRPr="004E2DAA" w:rsidDel="0028424E" w:rsidRDefault="005607A7" w:rsidP="00185223">
      <w:pPr>
        <w:jc w:val="both"/>
      </w:pPr>
      <w:r>
        <w:t xml:space="preserve">For a given experiment, there are different levels to which samples can be matched - </w:t>
      </w:r>
      <w:r w:rsidR="00B06E32">
        <w:t>e.g.,</w:t>
      </w:r>
      <w:r>
        <w:t xml:space="preserve"> same sample, sample protocol, covariates - the definition of technical replicate can therefore vary based on the number of variables included. </w:t>
      </w:r>
      <w:r w:rsidR="00EE4BD0">
        <w:t xml:space="preserve">The technical and biological replicates in SDRF depend </w:t>
      </w:r>
      <w:r w:rsidR="00F93C3E">
        <w:t>on</w:t>
      </w:r>
      <w:r w:rsidR="00EE4BD0">
        <w:t xml:space="preserve"> the factor variable under study.</w:t>
      </w:r>
      <w:r w:rsidR="002010C7">
        <w:t xml:space="preserve"> For example, if the aim </w:t>
      </w:r>
      <w:r w:rsidR="00891B08">
        <w:t xml:space="preserve">is </w:t>
      </w:r>
      <w:r w:rsidR="002010C7">
        <w:t xml:space="preserve">to </w:t>
      </w:r>
      <w:r w:rsidR="00F93C3E">
        <w:t>quantify</w:t>
      </w:r>
      <w:r w:rsidR="002010C7">
        <w:t xml:space="preserve"> </w:t>
      </w:r>
      <w:r w:rsidR="00936884">
        <w:t>protein expression</w:t>
      </w:r>
      <w:r w:rsidR="000B3998">
        <w:t xml:space="preserve"> </w:t>
      </w:r>
      <w:r w:rsidR="00891B08">
        <w:t xml:space="preserve">among different </w:t>
      </w:r>
      <w:r w:rsidR="003306BB">
        <w:t>tissue</w:t>
      </w:r>
      <w:r w:rsidR="00936884">
        <w:t>s</w:t>
      </w:r>
      <w:r w:rsidR="0065743F">
        <w:t xml:space="preserve"> probably the biological replicates </w:t>
      </w:r>
      <w:r w:rsidR="00891B08">
        <w:t xml:space="preserve">are </w:t>
      </w:r>
      <w:r w:rsidR="0065743F">
        <w:t xml:space="preserve">different than if the study </w:t>
      </w:r>
      <w:r w:rsidR="00891B08">
        <w:t xml:space="preserve">would </w:t>
      </w:r>
      <w:r w:rsidR="0065743F">
        <w:t xml:space="preserve">aim to compare expression </w:t>
      </w:r>
      <w:r w:rsidR="001C66C2">
        <w:t xml:space="preserve">considering tumor size in different tissues. </w:t>
      </w:r>
      <w:r w:rsidR="003306BB">
        <w:t xml:space="preserve">  </w:t>
      </w:r>
      <w:r w:rsidR="002010C7">
        <w:t xml:space="preserve"> </w:t>
      </w:r>
      <w:r w:rsidR="00EE4BD0">
        <w:t xml:space="preserve"> </w:t>
      </w:r>
    </w:p>
    <w:p w14:paraId="2AA80FD3" w14:textId="77777777" w:rsidR="00BE795E" w:rsidRDefault="00BE795E" w:rsidP="00A82730">
      <w:pPr>
        <w:jc w:val="both"/>
        <w:rPr>
          <w:b/>
          <w:bCs/>
        </w:rPr>
      </w:pPr>
    </w:p>
    <w:p w14:paraId="6CE50520" w14:textId="6A9570C9" w:rsidR="00A82730" w:rsidRDefault="005607A7" w:rsidP="00A82730">
      <w:pPr>
        <w:jc w:val="both"/>
      </w:pPr>
      <w:r w:rsidRPr="004E2DAA">
        <w:rPr>
          <w:b/>
          <w:bCs/>
        </w:rPr>
        <w:lastRenderedPageBreak/>
        <w:t>Technical replicate</w:t>
      </w:r>
      <w:r w:rsidRPr="004E2DAA">
        <w:t xml:space="preserve">: </w:t>
      </w:r>
      <w:r w:rsidR="54DDEAAF">
        <w:t>It is defined as</w:t>
      </w:r>
      <w:r>
        <w:t xml:space="preserve"> </w:t>
      </w:r>
      <w:r w:rsidRPr="004E2DAA">
        <w:t>repeated measurements of the same sample</w:t>
      </w:r>
      <w:r w:rsidR="2D214237">
        <w:t xml:space="preserve">, </w:t>
      </w:r>
      <w:r w:rsidRPr="004E2DAA">
        <w:t xml:space="preserve">that represent independent measures of </w:t>
      </w:r>
      <w:r w:rsidR="00374379">
        <w:t xml:space="preserve">both signal and noise </w:t>
      </w:r>
      <w:r w:rsidRPr="004E2DAA">
        <w:t>associated with protocols or equipment</w:t>
      </w:r>
      <w:r w:rsidR="00F601B7">
        <w:t xml:space="preserve"> </w:t>
      </w:r>
      <w:r w:rsidR="0048439E">
        <w:fldChar w:fldCharType="begin"/>
      </w:r>
      <w:r w:rsidR="00486BD8">
        <w:instrText xml:space="preserve"> ADDIN EN.CITE &lt;EndNote&gt;&lt;Cite&gt;&lt;Author&gt;Blainey&lt;/Author&gt;&lt;Year&gt;2014&lt;/Year&gt;&lt;RecNum&gt;595&lt;/RecNum&gt;&lt;DisplayText&gt;[6]&lt;/DisplayText&gt;&lt;record&gt;&lt;rec-number&gt;595&lt;/rec-number&gt;&lt;foreign-keys&gt;&lt;key app="EN" db-id="5dw0a5xfb0fxdjee2s9x9densasarfwstsst" timestamp="1603378306"&gt;595&lt;/key&gt;&lt;/foreign-keys&gt;&lt;ref-type name="Journal Article"&gt;17&lt;/ref-type&gt;&lt;contributors&gt;&lt;authors&gt;&lt;author&gt;Blainey, P.&lt;/author&gt;&lt;author&gt;Krzywinski, M.&lt;/author&gt;&lt;author&gt;Altman, N.&lt;/author&gt;&lt;/authors&gt;&lt;/contributors&gt;&lt;titles&gt;&lt;title&gt;Points of significance: replication&lt;/title&gt;&lt;secondary-title&gt;Nat Methods&lt;/secondary-title&gt;&lt;/titles&gt;&lt;periodical&gt;&lt;full-title&gt;Nat Methods&lt;/full-title&gt;&lt;/periodical&gt;&lt;pages&gt;879-80&lt;/pages&gt;&lt;volume&gt;11&lt;/volume&gt;&lt;number&gt;9&lt;/number&gt;&lt;edition&gt;2014/10/16&lt;/edition&gt;&lt;keywords&gt;&lt;keyword&gt;Animals&lt;/keyword&gt;&lt;keyword&gt;Base Sequence&lt;/keyword&gt;&lt;keyword&gt;Chromosome Mapping/*methods&lt;/keyword&gt;&lt;keyword&gt;Computer Simulation&lt;/keyword&gt;&lt;keyword&gt;*Data Interpretation, Statistical&lt;/keyword&gt;&lt;keyword&gt;Mice&lt;/keyword&gt;&lt;keyword&gt;*Models, Statistical&lt;/keyword&gt;&lt;keyword&gt;Molecular Sequence Data&lt;/keyword&gt;&lt;keyword&gt;RNA/*genetics&lt;/keyword&gt;&lt;keyword&gt;*Reproducibility of Results&lt;/keyword&gt;&lt;keyword&gt;*Sensitivity and Specificity&lt;/keyword&gt;&lt;keyword&gt;Sequence Analysis, RNA/*methods&lt;/keyword&gt;&lt;/keywords&gt;&lt;dates&gt;&lt;year&gt;2014&lt;/year&gt;&lt;pub-dates&gt;&lt;date&gt;Sep&lt;/date&gt;&lt;/pub-dates&gt;&lt;/dates&gt;&lt;isbn&gt;1548-7105 (Electronic)&amp;#xD;1548-7091 (Linking)&lt;/isbn&gt;&lt;accession-num&gt;25317452&lt;/accession-num&gt;&lt;urls&gt;&lt;related-urls&gt;&lt;url&gt;https://www.ncbi.nlm.nih.gov/pubmed/25317452&lt;/url&gt;&lt;/related-urls&gt;&lt;/urls&gt;&lt;electronic-resource-num&gt;10.1038/nmeth.3091&lt;/electronic-resource-num&gt;&lt;/record&gt;&lt;/Cite&gt;&lt;/EndNote&gt;</w:instrText>
      </w:r>
      <w:r w:rsidR="0048439E">
        <w:fldChar w:fldCharType="separate"/>
      </w:r>
      <w:r w:rsidR="00486BD8">
        <w:rPr>
          <w:noProof/>
        </w:rPr>
        <w:t>[6]</w:t>
      </w:r>
      <w:r w:rsidR="0048439E">
        <w:fldChar w:fldCharType="end"/>
      </w:r>
      <w:r w:rsidRPr="004E2DAA">
        <w:t>.</w:t>
      </w:r>
      <w:r w:rsidR="008D7CAB">
        <w:t xml:space="preserve"> In the SDRF-Proteomics</w:t>
      </w:r>
      <w:r w:rsidR="000C339E">
        <w:t>,</w:t>
      </w:r>
      <w:r w:rsidR="008D7CAB">
        <w:t xml:space="preserve"> technical replicate </w:t>
      </w:r>
      <w:r w:rsidR="000C339E">
        <w:t xml:space="preserve">information </w:t>
      </w:r>
      <w:r w:rsidR="008D7CAB">
        <w:t xml:space="preserve">MUST be provided </w:t>
      </w:r>
      <w:r w:rsidR="008D7CAB" w:rsidRPr="00F92021">
        <w:rPr>
          <w:i/>
          <w:iCs/>
        </w:rPr>
        <w:t>comme</w:t>
      </w:r>
      <w:r w:rsidR="00A82730">
        <w:rPr>
          <w:i/>
          <w:iCs/>
        </w:rPr>
        <w:t>n</w:t>
      </w:r>
      <w:r w:rsidR="008D7CAB" w:rsidRPr="00F92021">
        <w:rPr>
          <w:i/>
          <w:iCs/>
        </w:rPr>
        <w:t>t[technical replicate]</w:t>
      </w:r>
      <w:r w:rsidR="008D7CAB">
        <w:t xml:space="preserve">. </w:t>
      </w:r>
    </w:p>
    <w:p w14:paraId="0C3DD6B7" w14:textId="77777777" w:rsidR="004E2DAA" w:rsidRPr="004E2DAA" w:rsidRDefault="004E2DAA" w:rsidP="00C664A0"/>
    <w:p w14:paraId="5B1FEE30" w14:textId="1B05D75B" w:rsidR="005607A7" w:rsidRDefault="005607A7" w:rsidP="00ED6D8E">
      <w:pPr>
        <w:jc w:val="both"/>
      </w:pPr>
      <w:r w:rsidRPr="004E2DAA">
        <w:t xml:space="preserve">In MS-based proteomics a technical </w:t>
      </w:r>
      <w:r w:rsidR="1E90DCF6">
        <w:t xml:space="preserve">replicate </w:t>
      </w:r>
      <w:r w:rsidRPr="004E2DAA">
        <w:t xml:space="preserve">can be, for example, doing the full sample preparation from extraction to </w:t>
      </w:r>
      <w:r w:rsidR="60157682">
        <w:t>MS</w:t>
      </w:r>
      <w:r w:rsidRPr="004E2DAA">
        <w:t xml:space="preserve"> </w:t>
      </w:r>
      <w:r>
        <w:t>multi</w:t>
      </w:r>
      <w:r w:rsidR="1653A0AB">
        <w:t>ple</w:t>
      </w:r>
      <w:r w:rsidRPr="004E2DAA">
        <w:t xml:space="preserve"> times to control variability in the instrument </w:t>
      </w:r>
      <w:r w:rsidR="5585286F">
        <w:t>and</w:t>
      </w:r>
      <w:r>
        <w:t xml:space="preserve"> </w:t>
      </w:r>
      <w:r w:rsidRPr="004E2DAA">
        <w:t>sample preparation. Another valid exampl</w:t>
      </w:r>
      <w:r w:rsidR="009C213E">
        <w:t>e</w:t>
      </w:r>
      <w:r w:rsidR="79E7BEA2">
        <w:t xml:space="preserve"> would be to</w:t>
      </w:r>
      <w:r w:rsidRPr="004E2DAA">
        <w:t xml:space="preserve"> replicate only one part of the analytical method, for example, run the sample twice on the LC-MS/MS. Technical replicates indicate if measurements are scientifically robust or noisy, and how large the measured effect must be to stand out above that noise.</w:t>
      </w:r>
    </w:p>
    <w:p w14:paraId="70137BF0" w14:textId="77777777" w:rsidR="00ED6D8E" w:rsidRPr="004E2DAA" w:rsidRDefault="00ED6D8E" w:rsidP="00ED6D8E">
      <w:pPr>
        <w:jc w:val="both"/>
      </w:pPr>
    </w:p>
    <w:p w14:paraId="73017F2D" w14:textId="6E3A0A9C" w:rsidR="005607A7" w:rsidRDefault="005607A7" w:rsidP="00C664A0">
      <w:r w:rsidRPr="004E2DAA">
        <w:t xml:space="preserve">In the following example, the technical replicate column </w:t>
      </w:r>
      <w:r w:rsidR="007A4B6C">
        <w:t>enables to</w:t>
      </w:r>
      <w:r w:rsidRPr="004E2DAA">
        <w:t xml:space="preserve"> distinguish quantitative values of the same fraction but </w:t>
      </w:r>
      <w:r w:rsidR="00114ECD">
        <w:t xml:space="preserve">obtained from </w:t>
      </w:r>
      <w:r w:rsidRPr="004E2DAA">
        <w:t>different technical replicates.</w:t>
      </w:r>
    </w:p>
    <w:p w14:paraId="5993C110" w14:textId="77777777" w:rsidR="004E2DAA" w:rsidRPr="004E2DAA" w:rsidRDefault="004E2DAA" w:rsidP="00C664A0"/>
    <w:tbl>
      <w:tblPr>
        <w:tblW w:w="10632" w:type="dxa"/>
        <w:tblInd w:w="-859" w:type="dxa"/>
        <w:tblLayout w:type="fixed"/>
        <w:tblCellMar>
          <w:top w:w="15" w:type="dxa"/>
          <w:left w:w="15" w:type="dxa"/>
          <w:bottom w:w="15" w:type="dxa"/>
          <w:right w:w="15" w:type="dxa"/>
        </w:tblCellMar>
        <w:tblLook w:val="04A0" w:firstRow="1" w:lastRow="0" w:firstColumn="1" w:lastColumn="0" w:noHBand="0" w:noVBand="1"/>
      </w:tblPr>
      <w:tblGrid>
        <w:gridCol w:w="993"/>
        <w:gridCol w:w="851"/>
        <w:gridCol w:w="1701"/>
        <w:gridCol w:w="2693"/>
        <w:gridCol w:w="2268"/>
        <w:gridCol w:w="2126"/>
      </w:tblGrid>
      <w:tr w:rsidR="003D4013" w:rsidRPr="004E2DAA" w14:paraId="1D8A4D4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8D617" w14:textId="77777777" w:rsidR="005607A7" w:rsidRPr="004E2DAA" w:rsidRDefault="005607A7" w:rsidP="002144DD">
            <w:pPr>
              <w:jc w:val="center"/>
              <w:rPr>
                <w:sz w:val="20"/>
                <w:szCs w:val="20"/>
              </w:rPr>
            </w:pPr>
            <w:r w:rsidRPr="004E2DAA">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B9E3D6" w14:textId="77777777" w:rsidR="005607A7" w:rsidRPr="004E2DAA" w:rsidRDefault="005607A7" w:rsidP="002144DD">
            <w:pPr>
              <w:jc w:val="center"/>
              <w:rPr>
                <w:sz w:val="20"/>
                <w:szCs w:val="20"/>
              </w:rPr>
            </w:pPr>
            <w:r w:rsidRPr="004E2DAA">
              <w:rPr>
                <w:sz w:val="20"/>
                <w:szCs w:val="20"/>
              </w:rPr>
              <w:t>assay 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66340D" w14:textId="77777777" w:rsidR="005607A7" w:rsidRPr="004E2DAA" w:rsidRDefault="005607A7" w:rsidP="002144DD">
            <w:pPr>
              <w:jc w:val="center"/>
              <w:rPr>
                <w:sz w:val="20"/>
                <w:szCs w:val="20"/>
              </w:rPr>
            </w:pPr>
            <w:r w:rsidRPr="004E2DAA">
              <w:rPr>
                <w:sz w:val="20"/>
                <w:szCs w:val="20"/>
              </w:rPr>
              <w:t>comment[label]</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E7B01D" w14:textId="77777777" w:rsidR="005607A7" w:rsidRPr="004E2DAA" w:rsidRDefault="005607A7" w:rsidP="002144DD">
            <w:pPr>
              <w:jc w:val="center"/>
              <w:rPr>
                <w:sz w:val="20"/>
                <w:szCs w:val="20"/>
              </w:rPr>
            </w:pPr>
            <w:proofErr w:type="gramStart"/>
            <w:r w:rsidRPr="004E2DAA">
              <w:rPr>
                <w:sz w:val="20"/>
                <w:szCs w:val="20"/>
              </w:rPr>
              <w:t>comment[</w:t>
            </w:r>
            <w:proofErr w:type="gramEnd"/>
            <w:r w:rsidRPr="004E2DAA">
              <w:rPr>
                <w:sz w:val="20"/>
                <w:szCs w:val="20"/>
              </w:rPr>
              <w:t>fraction identifier]</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5C16C2" w14:textId="77777777" w:rsidR="005607A7" w:rsidRPr="004E2DAA" w:rsidRDefault="005607A7" w:rsidP="002144DD">
            <w:pPr>
              <w:jc w:val="center"/>
              <w:rPr>
                <w:sz w:val="20"/>
                <w:szCs w:val="20"/>
              </w:rPr>
            </w:pPr>
            <w:proofErr w:type="gramStart"/>
            <w:r w:rsidRPr="004E2DAA">
              <w:rPr>
                <w:sz w:val="20"/>
                <w:szCs w:val="20"/>
              </w:rPr>
              <w:t>comment[</w:t>
            </w:r>
            <w:proofErr w:type="gramEnd"/>
            <w:r w:rsidRPr="004E2DAA">
              <w:rPr>
                <w:sz w:val="20"/>
                <w:szCs w:val="20"/>
              </w:rPr>
              <w:t>technical replicate]</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20297" w14:textId="77777777" w:rsidR="005607A7" w:rsidRPr="004E2DAA" w:rsidRDefault="005607A7" w:rsidP="002144DD">
            <w:pPr>
              <w:jc w:val="center"/>
              <w:rPr>
                <w:sz w:val="20"/>
                <w:szCs w:val="20"/>
              </w:rPr>
            </w:pPr>
            <w:proofErr w:type="gramStart"/>
            <w:r w:rsidRPr="004E2DAA">
              <w:rPr>
                <w:sz w:val="20"/>
                <w:szCs w:val="20"/>
              </w:rPr>
              <w:t>comment[</w:t>
            </w:r>
            <w:proofErr w:type="gramEnd"/>
            <w:r w:rsidRPr="004E2DAA">
              <w:rPr>
                <w:sz w:val="20"/>
                <w:szCs w:val="20"/>
              </w:rPr>
              <w:t>data file]</w:t>
            </w:r>
          </w:p>
        </w:tc>
      </w:tr>
      <w:tr w:rsidR="003D4013" w:rsidRPr="004E2DAA" w14:paraId="6EB69CCF"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337FE"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7E2A4" w14:textId="77777777" w:rsidR="005607A7" w:rsidRPr="004E2DAA" w:rsidRDefault="005607A7" w:rsidP="00C664A0">
            <w:pPr>
              <w:rPr>
                <w:sz w:val="20"/>
                <w:szCs w:val="20"/>
              </w:rPr>
            </w:pPr>
            <w:r w:rsidRPr="004E2DAA">
              <w:rPr>
                <w:sz w:val="20"/>
                <w:szCs w:val="20"/>
              </w:rPr>
              <w:t>run 1</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E7F79" w14:textId="6231BFAC" w:rsidR="005607A7" w:rsidRPr="004E2DAA" w:rsidRDefault="004414AA" w:rsidP="00C664A0">
            <w:pPr>
              <w:rPr>
                <w:sz w:val="20"/>
                <w:szCs w:val="20"/>
              </w:rPr>
            </w:pPr>
            <w:r>
              <w:rPr>
                <w:sz w:val="20"/>
                <w:szCs w:val="20"/>
              </w:rPr>
              <w:t>label-free</w:t>
            </w:r>
            <w:r w:rsidR="005607A7" w:rsidRPr="004E2DAA">
              <w:rPr>
                <w:sz w:val="20"/>
                <w:szCs w:val="20"/>
              </w:rPr>
              <w:t xml:space="preserv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D3340" w14:textId="77777777" w:rsidR="005607A7" w:rsidRPr="004E2DAA" w:rsidRDefault="005607A7" w:rsidP="00C664A0">
            <w:pPr>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4067B" w14:textId="77777777" w:rsidR="005607A7" w:rsidRPr="004E2DAA" w:rsidRDefault="005607A7" w:rsidP="00C664A0">
            <w:pPr>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994346" w14:textId="77777777" w:rsidR="005607A7" w:rsidRPr="004E2DAA" w:rsidRDefault="005607A7" w:rsidP="00C664A0">
            <w:pPr>
              <w:rPr>
                <w:sz w:val="20"/>
                <w:szCs w:val="20"/>
              </w:rPr>
            </w:pPr>
            <w:r w:rsidRPr="004E2DAA">
              <w:rPr>
                <w:sz w:val="20"/>
                <w:szCs w:val="20"/>
              </w:rPr>
              <w:t>000261_C05_P0001563_A00_B00K_F1_TR1.RAW</w:t>
            </w:r>
          </w:p>
        </w:tc>
      </w:tr>
      <w:tr w:rsidR="003D4013" w:rsidRPr="004E2DAA" w14:paraId="6D1AD46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AA85F"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A2DCA" w14:textId="77777777" w:rsidR="005607A7" w:rsidRPr="004E2DAA" w:rsidRDefault="005607A7" w:rsidP="00C664A0">
            <w:pPr>
              <w:rPr>
                <w:sz w:val="20"/>
                <w:szCs w:val="20"/>
              </w:rPr>
            </w:pPr>
            <w:r w:rsidRPr="004E2DAA">
              <w:rPr>
                <w:sz w:val="20"/>
                <w:szCs w:val="20"/>
              </w:rPr>
              <w:t>run 2</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8B59CD"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00E8E3" w14:textId="77777777" w:rsidR="005607A7" w:rsidRPr="004E2DAA" w:rsidRDefault="005607A7" w:rsidP="00C664A0">
            <w:pPr>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F31705" w14:textId="77777777" w:rsidR="005607A7" w:rsidRPr="004E2DAA" w:rsidRDefault="005607A7" w:rsidP="00C664A0">
            <w:pPr>
              <w:rPr>
                <w:sz w:val="20"/>
                <w:szCs w:val="20"/>
              </w:rPr>
            </w:pPr>
            <w:r w:rsidRPr="004E2DAA">
              <w:rPr>
                <w:sz w:val="20"/>
                <w:szCs w:val="20"/>
              </w:rPr>
              <w:t>1</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6EA63" w14:textId="77777777" w:rsidR="005607A7" w:rsidRPr="004E2DAA" w:rsidRDefault="005607A7" w:rsidP="00C664A0">
            <w:pPr>
              <w:rPr>
                <w:sz w:val="20"/>
                <w:szCs w:val="20"/>
              </w:rPr>
            </w:pPr>
            <w:r w:rsidRPr="004E2DAA">
              <w:rPr>
                <w:sz w:val="20"/>
                <w:szCs w:val="20"/>
              </w:rPr>
              <w:t>000261_C05_P0001563_A00_B00K_F2_TR1.RAW</w:t>
            </w:r>
          </w:p>
        </w:tc>
      </w:tr>
      <w:tr w:rsidR="003D4013" w:rsidRPr="004E2DAA" w14:paraId="538FD1AB"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401C3"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571A" w14:textId="77777777" w:rsidR="005607A7" w:rsidRPr="004E2DAA" w:rsidRDefault="005607A7" w:rsidP="00C664A0">
            <w:pPr>
              <w:rPr>
                <w:sz w:val="20"/>
                <w:szCs w:val="20"/>
              </w:rPr>
            </w:pPr>
            <w:r w:rsidRPr="004E2DAA">
              <w:rPr>
                <w:sz w:val="20"/>
                <w:szCs w:val="20"/>
              </w:rPr>
              <w:t>run 3</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E624C"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E065A" w14:textId="77777777" w:rsidR="005607A7" w:rsidRPr="004E2DAA" w:rsidRDefault="005607A7" w:rsidP="00C664A0">
            <w:pPr>
              <w:rPr>
                <w:sz w:val="20"/>
                <w:szCs w:val="20"/>
              </w:rPr>
            </w:pPr>
            <w:r w:rsidRPr="004E2DAA">
              <w:rPr>
                <w:sz w:val="20"/>
                <w:szCs w:val="20"/>
              </w:rPr>
              <w:t>1</w:t>
            </w:r>
          </w:p>
        </w:tc>
        <w:tc>
          <w:tcPr>
            <w:tcW w:w="226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9791" w14:textId="77777777" w:rsidR="005607A7" w:rsidRPr="004E2DAA" w:rsidRDefault="005607A7" w:rsidP="00C664A0">
            <w:pPr>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16C98" w14:textId="77777777" w:rsidR="005607A7" w:rsidRPr="004E2DAA" w:rsidRDefault="005607A7" w:rsidP="00C664A0">
            <w:pPr>
              <w:rPr>
                <w:sz w:val="20"/>
                <w:szCs w:val="20"/>
              </w:rPr>
            </w:pPr>
            <w:r w:rsidRPr="004E2DAA">
              <w:rPr>
                <w:sz w:val="20"/>
                <w:szCs w:val="20"/>
              </w:rPr>
              <w:t>000261_C05_P0001563_A00_B00K_F1_TR2.RAW</w:t>
            </w:r>
          </w:p>
        </w:tc>
      </w:tr>
      <w:tr w:rsidR="003D4013" w:rsidRPr="004E2DAA" w14:paraId="77264466" w14:textId="77777777" w:rsidTr="004E2DAA">
        <w:tc>
          <w:tcPr>
            <w:tcW w:w="9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B6DC7" w14:textId="77777777" w:rsidR="005607A7" w:rsidRPr="004E2DAA" w:rsidRDefault="005607A7" w:rsidP="00C664A0">
            <w:pPr>
              <w:rPr>
                <w:sz w:val="20"/>
                <w:szCs w:val="20"/>
              </w:rPr>
            </w:pPr>
            <w:r w:rsidRPr="004E2DAA">
              <w:rPr>
                <w:sz w:val="20"/>
                <w:szCs w:val="20"/>
              </w:rPr>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F5145" w14:textId="77777777" w:rsidR="005607A7" w:rsidRPr="004E2DAA" w:rsidRDefault="005607A7" w:rsidP="00C664A0">
            <w:pPr>
              <w:rPr>
                <w:sz w:val="20"/>
                <w:szCs w:val="20"/>
              </w:rPr>
            </w:pPr>
            <w:r w:rsidRPr="004E2DAA">
              <w:rPr>
                <w:sz w:val="20"/>
                <w:szCs w:val="20"/>
              </w:rPr>
              <w:t>run 4</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DA612" w14:textId="77777777" w:rsidR="005607A7" w:rsidRPr="004E2DAA" w:rsidRDefault="005607A7" w:rsidP="00C664A0">
            <w:pPr>
              <w:rPr>
                <w:sz w:val="20"/>
                <w:szCs w:val="20"/>
              </w:rPr>
            </w:pPr>
            <w:r w:rsidRPr="004E2DAA">
              <w:rPr>
                <w:sz w:val="20"/>
                <w:szCs w:val="20"/>
              </w:rPr>
              <w:t>label free sample</w:t>
            </w:r>
          </w:p>
        </w:tc>
        <w:tc>
          <w:tcPr>
            <w:tcW w:w="269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98F0DB" w14:textId="77777777" w:rsidR="005607A7" w:rsidRPr="004E2DAA" w:rsidRDefault="005607A7" w:rsidP="00C664A0">
            <w:pPr>
              <w:rPr>
                <w:sz w:val="20"/>
                <w:szCs w:val="20"/>
              </w:rPr>
            </w:pPr>
            <w:r w:rsidRPr="004E2DAA">
              <w:rPr>
                <w:sz w:val="20"/>
                <w:szCs w:val="20"/>
              </w:rPr>
              <w:t>2</w:t>
            </w:r>
          </w:p>
        </w:tc>
        <w:tc>
          <w:tcPr>
            <w:tcW w:w="226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CE61C" w14:textId="77777777" w:rsidR="005607A7" w:rsidRPr="004E2DAA" w:rsidRDefault="005607A7" w:rsidP="00C664A0">
            <w:pPr>
              <w:rPr>
                <w:sz w:val="20"/>
                <w:szCs w:val="20"/>
              </w:rPr>
            </w:pPr>
            <w:r w:rsidRPr="004E2DAA">
              <w:rPr>
                <w:sz w:val="20"/>
                <w:szCs w:val="20"/>
              </w:rPr>
              <w:t>2</w:t>
            </w:r>
          </w:p>
        </w:tc>
        <w:tc>
          <w:tcPr>
            <w:tcW w:w="212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F4B73B" w14:textId="77777777" w:rsidR="005607A7" w:rsidRPr="004E2DAA" w:rsidRDefault="005607A7" w:rsidP="00C664A0">
            <w:pPr>
              <w:rPr>
                <w:sz w:val="20"/>
                <w:szCs w:val="20"/>
              </w:rPr>
            </w:pPr>
            <w:r w:rsidRPr="004E2DAA">
              <w:rPr>
                <w:sz w:val="20"/>
                <w:szCs w:val="20"/>
              </w:rPr>
              <w:t>000261_C05_P0001563_A00_B00K_F2_TR2.RAW</w:t>
            </w:r>
          </w:p>
        </w:tc>
      </w:tr>
    </w:tbl>
    <w:p w14:paraId="121AE189" w14:textId="77777777" w:rsidR="005607A7" w:rsidRPr="005607A7" w:rsidRDefault="005607A7" w:rsidP="00C664A0">
      <w:pPr>
        <w:rPr>
          <w:vanish/>
        </w:rPr>
      </w:pPr>
    </w:p>
    <w:p w14:paraId="27C048D6" w14:textId="77777777" w:rsidR="006F5104" w:rsidRDefault="006F5104" w:rsidP="00ED6D8E">
      <w:pPr>
        <w:jc w:val="both"/>
        <w:rPr>
          <w:b/>
          <w:bCs/>
        </w:rPr>
      </w:pPr>
    </w:p>
    <w:p w14:paraId="3950EE0D" w14:textId="29930952" w:rsidR="00147C29" w:rsidRDefault="00147C29" w:rsidP="00147C29">
      <w:pPr>
        <w:jc w:val="both"/>
      </w:pPr>
      <w:r>
        <w:t xml:space="preserve">In cases where a single sample is </w:t>
      </w:r>
      <w:proofErr w:type="spellStart"/>
      <w:r>
        <w:t>analyzed</w:t>
      </w:r>
      <w:proofErr w:type="spellEnd"/>
      <w:r>
        <w:t xml:space="preserve"> in multiple different ionization modes (</w:t>
      </w:r>
      <w:proofErr w:type="gramStart"/>
      <w:r>
        <w:t>e.g.</w:t>
      </w:r>
      <w:proofErr w:type="gramEnd"/>
      <w:r>
        <w:t xml:space="preserve"> positive and negative), these </w:t>
      </w:r>
      <w:r w:rsidR="004414AA">
        <w:t>are considered neither</w:t>
      </w:r>
      <w:r>
        <w:t xml:space="preserve"> technical replicates nor fractions, but rather different experimental conditions. </w:t>
      </w:r>
    </w:p>
    <w:p w14:paraId="536A8A85" w14:textId="77777777" w:rsidR="00147C29" w:rsidRDefault="00147C29" w:rsidP="00A56511">
      <w:pPr>
        <w:jc w:val="both"/>
        <w:rPr>
          <w:b/>
          <w:bCs/>
        </w:rPr>
      </w:pPr>
    </w:p>
    <w:p w14:paraId="04371802" w14:textId="08D94E7B" w:rsidR="004E2DAA" w:rsidRPr="005607A7" w:rsidRDefault="005607A7" w:rsidP="00A56511">
      <w:pPr>
        <w:jc w:val="both"/>
      </w:pPr>
      <w:r w:rsidRPr="08D355E0">
        <w:rPr>
          <w:b/>
          <w:bCs/>
        </w:rPr>
        <w:t>Biological replicate</w:t>
      </w:r>
      <w:r>
        <w:t xml:space="preserve">: </w:t>
      </w:r>
      <w:r w:rsidR="004D5786">
        <w:t>It is defined as</w:t>
      </w:r>
      <w:r>
        <w:t xml:space="preserve"> </w:t>
      </w:r>
      <w:r w:rsidR="2E7A19B4">
        <w:t>independent</w:t>
      </w:r>
      <w:r>
        <w:t xml:space="preserve"> measurements of biologically distinct samples that capture biological variation, which may itself be a subject of study or a source of </w:t>
      </w:r>
      <w:r w:rsidR="2FED215E">
        <w:t>variation unrelated to the purposes of the study</w:t>
      </w:r>
      <w:r>
        <w:t xml:space="preserve">. </w:t>
      </w:r>
      <w:r w:rsidR="00D21A94">
        <w:t xml:space="preserve">In SDRF-Proteomics, </w:t>
      </w:r>
      <w:r w:rsidR="00533223">
        <w:t>s</w:t>
      </w:r>
      <w:r w:rsidR="00D21A94">
        <w:t xml:space="preserve">amples with the same characteristics </w:t>
      </w:r>
      <w:r w:rsidR="00533223">
        <w:t xml:space="preserve">used </w:t>
      </w:r>
      <w:r w:rsidR="00784764">
        <w:t>for the same factor value</w:t>
      </w:r>
      <w:r w:rsidR="00533223">
        <w:t>s</w:t>
      </w:r>
      <w:r w:rsidR="00784764">
        <w:t xml:space="preserve"> are considered biolo</w:t>
      </w:r>
      <w:r w:rsidR="00D22BB0">
        <w:t xml:space="preserve">gical replicates. </w:t>
      </w:r>
      <w:r w:rsidR="00784764">
        <w:t xml:space="preserve"> </w:t>
      </w:r>
      <w:r w:rsidR="00D22BB0">
        <w:t>B</w:t>
      </w:r>
      <w:r w:rsidR="700AB91A">
        <w:t xml:space="preserve">iological replicates </w:t>
      </w:r>
      <w:r w:rsidR="00D22BB0">
        <w:t xml:space="preserve">MUST </w:t>
      </w:r>
      <w:r w:rsidR="700AB91A">
        <w:t>be annotated</w:t>
      </w:r>
      <w:r w:rsidR="19F5DC6B">
        <w:t xml:space="preserve"> </w:t>
      </w:r>
      <w:r w:rsidR="700AB91A">
        <w:t>using </w:t>
      </w:r>
      <w:proofErr w:type="gramStart"/>
      <w:r w:rsidR="700AB91A" w:rsidRPr="08D355E0">
        <w:rPr>
          <w:i/>
          <w:iCs/>
        </w:rPr>
        <w:t>characteristics[</w:t>
      </w:r>
      <w:proofErr w:type="gramEnd"/>
      <w:r w:rsidR="700AB91A" w:rsidRPr="08D355E0">
        <w:rPr>
          <w:i/>
          <w:iCs/>
        </w:rPr>
        <w:t>biological replicate]</w:t>
      </w:r>
      <w:r w:rsidR="00D22BB0">
        <w:t xml:space="preserve">. </w:t>
      </w:r>
      <w:r w:rsidR="00D22BB0" w:rsidDel="00D22BB0">
        <w:t xml:space="preserve"> </w:t>
      </w:r>
    </w:p>
    <w:p w14:paraId="41D5A868" w14:textId="77777777" w:rsidR="004E2DAA" w:rsidRPr="004E2DAA" w:rsidRDefault="004E2DAA" w:rsidP="00C664A0"/>
    <w:p w14:paraId="357146BC" w14:textId="1C08F20F" w:rsidR="005607A7" w:rsidRDefault="00533223" w:rsidP="00C664A0">
      <w:r>
        <w:t xml:space="preserve">One </w:t>
      </w:r>
      <w:r w:rsidR="005607A7" w:rsidRPr="005607A7">
        <w:t xml:space="preserve">example </w:t>
      </w:r>
      <w:r>
        <w:t>containing</w:t>
      </w:r>
      <w:r w:rsidRPr="005607A7">
        <w:t xml:space="preserve"> </w:t>
      </w:r>
      <w:r w:rsidR="005607A7" w:rsidRPr="005607A7">
        <w:t>explicit annotation of the biological replicates can be found here:</w:t>
      </w:r>
    </w:p>
    <w:p w14:paraId="06513E6E" w14:textId="77777777" w:rsidR="004E2DAA" w:rsidRPr="004E2DAA" w:rsidRDefault="004E2DAA" w:rsidP="00C664A0"/>
    <w:p w14:paraId="55B36BAB" w14:textId="0E12441B" w:rsidR="005607A7" w:rsidRDefault="00CA4C50" w:rsidP="00C664A0">
      <w:pPr>
        <w:rPr>
          <w:rStyle w:val="Hyperlink"/>
        </w:rPr>
      </w:pPr>
      <w:hyperlink r:id="rId55">
        <w:r w:rsidR="005607A7" w:rsidRPr="54FB6718">
          <w:rPr>
            <w:rStyle w:val="Hyperlink"/>
          </w:rPr>
          <w:t>https://github.com/bigbio/proteomics-metadata-standard/blob/c3a56b076ef381280dfcb0140d2520126ace53ff/annotated-projects/PXD006401/sdrf.tsv</w:t>
        </w:r>
      </w:hyperlink>
    </w:p>
    <w:p w14:paraId="391B635D" w14:textId="77777777" w:rsidR="00147C29" w:rsidRDefault="00147C29" w:rsidP="00C664A0">
      <w:pPr>
        <w:rPr>
          <w:rStyle w:val="Hyperlink"/>
        </w:rPr>
      </w:pPr>
    </w:p>
    <w:p w14:paraId="7F43A433" w14:textId="34D650B8" w:rsidR="004E2DAA" w:rsidRDefault="004E2DAA" w:rsidP="00C664A0"/>
    <w:p w14:paraId="1CE36B9A" w14:textId="0F4DD92A" w:rsidR="004E2DAA" w:rsidRPr="004E2DAA" w:rsidRDefault="004E2DAA" w:rsidP="00ED6D8E">
      <w:pPr>
        <w:pStyle w:val="Heading1"/>
      </w:pPr>
      <w:bookmarkStart w:id="46" w:name="_Toc53173094"/>
      <w:bookmarkStart w:id="47" w:name="_Toc69123163"/>
      <w:commentRangeStart w:id="48"/>
      <w:commentRangeStart w:id="49"/>
      <w:r w:rsidRPr="004E2DAA">
        <w:t>Data properties</w:t>
      </w:r>
      <w:bookmarkEnd w:id="46"/>
      <w:bookmarkEnd w:id="47"/>
      <w:commentRangeEnd w:id="48"/>
      <w:r w:rsidR="00A43108">
        <w:rPr>
          <w:rStyle w:val="CommentReference"/>
          <w:b w:val="0"/>
          <w:kern w:val="0"/>
        </w:rPr>
        <w:commentReference w:id="48"/>
      </w:r>
      <w:commentRangeEnd w:id="49"/>
      <w:r w:rsidR="00A43108">
        <w:rPr>
          <w:rStyle w:val="CommentReference"/>
          <w:b w:val="0"/>
          <w:kern w:val="0"/>
        </w:rPr>
        <w:commentReference w:id="49"/>
      </w:r>
    </w:p>
    <w:p w14:paraId="7636D969" w14:textId="77777777" w:rsidR="004E2DAA" w:rsidRPr="004E2DAA" w:rsidRDefault="004E2DAA" w:rsidP="00C664A0"/>
    <w:p w14:paraId="3C712393" w14:textId="2E1265C6" w:rsidR="005607A7" w:rsidRPr="00F34671" w:rsidRDefault="00CC41F0" w:rsidP="00F34671">
      <w:pPr>
        <w:pStyle w:val="Heading2"/>
        <w:rPr>
          <w:b/>
          <w:bCs/>
        </w:rPr>
      </w:pPr>
      <w:bookmarkStart w:id="50" w:name="_Toc53173095"/>
      <w:bookmarkStart w:id="51" w:name="_Toc69123164"/>
      <w:r>
        <w:rPr>
          <w:b/>
          <w:bCs/>
        </w:rPr>
        <w:t>9</w:t>
      </w:r>
      <w:r w:rsidR="00F34671" w:rsidRPr="00F34671">
        <w:rPr>
          <w:b/>
          <w:bCs/>
        </w:rPr>
        <w:t xml:space="preserve">.1 </w:t>
      </w:r>
      <w:r w:rsidR="005607A7" w:rsidRPr="00F34671">
        <w:rPr>
          <w:b/>
          <w:bCs/>
        </w:rPr>
        <w:t>Type and Model of Mass Spectrometer</w:t>
      </w:r>
      <w:bookmarkEnd w:id="50"/>
      <w:bookmarkEnd w:id="51"/>
    </w:p>
    <w:p w14:paraId="6319CD56" w14:textId="77777777" w:rsidR="007E0C22" w:rsidRPr="007E0C22" w:rsidRDefault="007E0C22" w:rsidP="00C664A0"/>
    <w:p w14:paraId="73E9507A" w14:textId="25D3B7FB" w:rsidR="007E0C22" w:rsidRDefault="005607A7" w:rsidP="00F34671">
      <w:pPr>
        <w:jc w:val="both"/>
      </w:pPr>
      <w:r w:rsidRPr="005607A7">
        <w:t xml:space="preserve">The mass spectrometer </w:t>
      </w:r>
      <w:r w:rsidR="00140B66">
        <w:t xml:space="preserve">model </w:t>
      </w:r>
      <w:r w:rsidRPr="005607A7">
        <w:t>SHOULD be specified as </w:t>
      </w:r>
      <w:r w:rsidR="004414AA">
        <w:t xml:space="preserve">a </w:t>
      </w:r>
      <w:r w:rsidRPr="004214A0">
        <w:rPr>
          <w:i/>
        </w:rPr>
        <w:t>comment[instrument]</w:t>
      </w:r>
      <w:r w:rsidRPr="005607A7">
        <w:t>. Possible values are listed under</w:t>
      </w:r>
      <w:r w:rsidR="00140B66">
        <w:t xml:space="preserve"> the</w:t>
      </w:r>
      <w:r w:rsidRPr="005607A7">
        <w:t> </w:t>
      </w:r>
      <w:hyperlink r:id="rId56">
        <w:r w:rsidR="4B15F54E" w:rsidRPr="361E433D">
          <w:rPr>
            <w:rStyle w:val="Hyperlink"/>
          </w:rPr>
          <w:t>instrument model</w:t>
        </w:r>
      </w:hyperlink>
      <w:r w:rsidR="5B20F4BD">
        <w:t xml:space="preserve"> </w:t>
      </w:r>
      <w:r w:rsidR="4B15F54E">
        <w:t>term.</w:t>
      </w:r>
      <w:r w:rsidR="00F34671">
        <w:t xml:space="preserve"> </w:t>
      </w:r>
      <w:r w:rsidRPr="005607A7">
        <w:t>Additionally, it is strongly RECOMMENDED to include </w:t>
      </w:r>
      <w:proofErr w:type="gramStart"/>
      <w:r w:rsidRPr="004214A0">
        <w:rPr>
          <w:i/>
        </w:rPr>
        <w:t>comment[</w:t>
      </w:r>
      <w:proofErr w:type="gramEnd"/>
      <w:r w:rsidRPr="004214A0">
        <w:rPr>
          <w:i/>
        </w:rPr>
        <w:t xml:space="preserve">MS2 </w:t>
      </w:r>
      <w:proofErr w:type="spellStart"/>
      <w:r w:rsidRPr="004214A0">
        <w:rPr>
          <w:i/>
        </w:rPr>
        <w:t>analyzer</w:t>
      </w:r>
      <w:proofErr w:type="spellEnd"/>
      <w:r w:rsidRPr="004214A0">
        <w:rPr>
          <w:i/>
        </w:rPr>
        <w:t xml:space="preserve"> type]</w:t>
      </w:r>
      <w:r w:rsidRPr="005607A7">
        <w:t xml:space="preserve">. This is important </w:t>
      </w:r>
      <w:r w:rsidR="00FE3166" w:rsidRPr="005607A7">
        <w:t>e.g.,</w:t>
      </w:r>
      <w:r w:rsidRPr="005607A7">
        <w:t xml:space="preserve"> for Orbitrap models where MS2 scans can be acquired either in the Orbitrap or in the ion trap. Setting this value allows </w:t>
      </w:r>
      <w:r w:rsidR="004414AA">
        <w:t>differentiating</w:t>
      </w:r>
      <w:r w:rsidRPr="005607A7">
        <w:t xml:space="preserve"> high-resolution MS/MS data. Possible values of </w:t>
      </w:r>
      <w:r w:rsidRPr="004214A0">
        <w:rPr>
          <w:i/>
        </w:rPr>
        <w:t xml:space="preserve">comment[MS2 </w:t>
      </w:r>
      <w:proofErr w:type="spellStart"/>
      <w:r w:rsidRPr="004214A0">
        <w:rPr>
          <w:i/>
        </w:rPr>
        <w:t>analyzer</w:t>
      </w:r>
      <w:proofErr w:type="spellEnd"/>
      <w:r w:rsidRPr="004214A0">
        <w:rPr>
          <w:i/>
        </w:rPr>
        <w:t xml:space="preserve"> type]</w:t>
      </w:r>
      <w:r w:rsidRPr="005607A7">
        <w:t> are</w:t>
      </w:r>
      <w:r w:rsidR="00140B66">
        <w:t xml:space="preserve"> the following</w:t>
      </w:r>
      <w:r w:rsidRPr="005607A7">
        <w:t> </w:t>
      </w:r>
      <w:hyperlink r:id="rId57">
        <w:r w:rsidR="4B15F54E" w:rsidRPr="361E433D">
          <w:rPr>
            <w:rStyle w:val="Hyperlink"/>
          </w:rPr>
          <w:t xml:space="preserve">mass </w:t>
        </w:r>
        <w:proofErr w:type="spellStart"/>
        <w:r w:rsidR="4B15F54E" w:rsidRPr="361E433D">
          <w:rPr>
            <w:rStyle w:val="Hyperlink"/>
          </w:rPr>
          <w:t>analyzer</w:t>
        </w:r>
        <w:proofErr w:type="spellEnd"/>
        <w:r w:rsidR="4B15F54E" w:rsidRPr="361E433D">
          <w:rPr>
            <w:rStyle w:val="Hyperlink"/>
          </w:rPr>
          <w:t xml:space="preserve"> types</w:t>
        </w:r>
      </w:hyperlink>
      <w:r w:rsidR="4B15F54E">
        <w:t>.</w:t>
      </w:r>
    </w:p>
    <w:p w14:paraId="0DB86FA2" w14:textId="77777777" w:rsidR="007E0C22" w:rsidRDefault="007E0C22" w:rsidP="00C664A0"/>
    <w:p w14:paraId="6E3AC705" w14:textId="06C80BEC" w:rsidR="007E0C22" w:rsidRPr="00F34671" w:rsidRDefault="00CC41F0" w:rsidP="00F34671">
      <w:pPr>
        <w:pStyle w:val="Heading2"/>
        <w:rPr>
          <w:b/>
          <w:bCs/>
        </w:rPr>
      </w:pPr>
      <w:bookmarkStart w:id="52" w:name="_Toc53173096"/>
      <w:bookmarkStart w:id="53" w:name="_Toc69123165"/>
      <w:r>
        <w:rPr>
          <w:b/>
          <w:bCs/>
        </w:rPr>
        <w:t>9</w:t>
      </w:r>
      <w:r w:rsidR="00F34671" w:rsidRPr="00F34671">
        <w:rPr>
          <w:b/>
          <w:bCs/>
        </w:rPr>
        <w:t xml:space="preserve">.2 </w:t>
      </w:r>
      <w:r w:rsidR="005607A7" w:rsidRPr="00F34671">
        <w:rPr>
          <w:b/>
          <w:bCs/>
        </w:rPr>
        <w:t>Label annotations</w:t>
      </w:r>
      <w:bookmarkEnd w:id="52"/>
      <w:bookmarkEnd w:id="53"/>
    </w:p>
    <w:p w14:paraId="603F375C" w14:textId="77777777" w:rsidR="007E0C22" w:rsidRDefault="007E0C22" w:rsidP="00C664A0">
      <w:pPr>
        <w:rPr>
          <w:b/>
          <w:bCs/>
        </w:rPr>
      </w:pPr>
    </w:p>
    <w:p w14:paraId="72FF3832" w14:textId="6990EA16" w:rsidR="007E0C22" w:rsidRDefault="005607A7" w:rsidP="00F34671">
      <w:pPr>
        <w:jc w:val="both"/>
      </w:pPr>
      <w:r w:rsidRPr="005607A7">
        <w:t xml:space="preserve">In order to annotate quantitative </w:t>
      </w:r>
      <w:r w:rsidR="2BF02794">
        <w:t>datasets</w:t>
      </w:r>
      <w:r w:rsidRPr="005607A7">
        <w:t xml:space="preserve">, SDRF </w:t>
      </w:r>
      <w:r w:rsidR="00140B66">
        <w:t xml:space="preserve">makes </w:t>
      </w:r>
      <w:r w:rsidRPr="005607A7">
        <w:t xml:space="preserve">use </w:t>
      </w:r>
      <w:r w:rsidR="00140B66">
        <w:t xml:space="preserve">of </w:t>
      </w:r>
      <w:r w:rsidRPr="005607A7">
        <w:t xml:space="preserve">tags for each channel associated with the sample in </w:t>
      </w:r>
      <w:r w:rsidR="00140B66">
        <w:t>a column named</w:t>
      </w:r>
      <w:r w:rsidRPr="005607A7">
        <w:t xml:space="preserve"> </w:t>
      </w:r>
      <w:r w:rsidRPr="0078762A">
        <w:rPr>
          <w:i/>
        </w:rPr>
        <w:t>comment[label]</w:t>
      </w:r>
      <w:r w:rsidRPr="005607A7">
        <w:t>. The label values are organized under the following ontology term </w:t>
      </w:r>
      <w:hyperlink r:id="rId58">
        <w:r w:rsidRPr="72B7514F">
          <w:rPr>
            <w:rStyle w:val="Hyperlink"/>
          </w:rPr>
          <w:t>Label</w:t>
        </w:r>
      </w:hyperlink>
      <w:r>
        <w:t>.</w:t>
      </w:r>
      <w:r w:rsidR="00F34671">
        <w:t xml:space="preserve"> </w:t>
      </w:r>
      <w:r w:rsidRPr="005607A7">
        <w:t>Some of the most popular labels are:</w:t>
      </w:r>
    </w:p>
    <w:p w14:paraId="79AE34E5" w14:textId="77777777" w:rsidR="007E0C22" w:rsidRDefault="007E0C22" w:rsidP="00C664A0"/>
    <w:p w14:paraId="3B7E9C95" w14:textId="4645E55C" w:rsidR="007E0C22" w:rsidRPr="00F34671" w:rsidRDefault="005607A7" w:rsidP="00F34671">
      <w:pPr>
        <w:pStyle w:val="ListParagraph"/>
        <w:numPr>
          <w:ilvl w:val="0"/>
          <w:numId w:val="39"/>
        </w:numPr>
        <w:rPr>
          <w:b/>
          <w:bCs/>
        </w:rPr>
      </w:pPr>
      <w:r w:rsidRPr="005607A7">
        <w:t>For label-free experiments</w:t>
      </w:r>
      <w:r w:rsidR="004414AA">
        <w:t>,</w:t>
      </w:r>
      <w:r w:rsidRPr="005607A7">
        <w:t xml:space="preserve"> the value </w:t>
      </w:r>
      <w:r w:rsidR="5AE66871">
        <w:t>SHOULD</w:t>
      </w:r>
      <w:r w:rsidRPr="005607A7">
        <w:t xml:space="preserve"> </w:t>
      </w:r>
      <w:r w:rsidR="007403D4" w:rsidRPr="005607A7">
        <w:t>be</w:t>
      </w:r>
      <w:r w:rsidRPr="005607A7">
        <w:t xml:space="preserve"> </w:t>
      </w:r>
      <w:r w:rsidR="00277F50">
        <w:t>“</w:t>
      </w:r>
      <w:r w:rsidR="004414AA">
        <w:t>label free</w:t>
      </w:r>
      <w:r w:rsidR="00C21D63">
        <w:t xml:space="preserve"> sample</w:t>
      </w:r>
      <w:r w:rsidR="00277F50">
        <w:t>”.</w:t>
      </w:r>
    </w:p>
    <w:p w14:paraId="412AE890" w14:textId="77777777" w:rsidR="007E0C22" w:rsidRDefault="007E0C22" w:rsidP="00C664A0"/>
    <w:p w14:paraId="3AFEC7A4" w14:textId="5A48D948" w:rsidR="007E0C22" w:rsidRDefault="005607A7" w:rsidP="00F34671">
      <w:pPr>
        <w:pStyle w:val="ListParagraph"/>
        <w:numPr>
          <w:ilvl w:val="0"/>
          <w:numId w:val="39"/>
        </w:numPr>
      </w:pPr>
      <w:r w:rsidRPr="005607A7">
        <w:t xml:space="preserve">For TMT experiments the SDRF </w:t>
      </w:r>
      <w:r w:rsidR="00277F50">
        <w:t xml:space="preserve">can </w:t>
      </w:r>
      <w:r w:rsidRPr="005607A7">
        <w:t xml:space="preserve">use the PRIDE ontology terms under </w:t>
      </w:r>
      <w:r w:rsidR="004414AA">
        <w:t xml:space="preserve">the </w:t>
      </w:r>
      <w:r w:rsidRPr="005607A7">
        <w:t>sample label. Here some examples of TMT channels:</w:t>
      </w:r>
    </w:p>
    <w:p w14:paraId="5B3DC288" w14:textId="77777777" w:rsidR="007E0C22" w:rsidRDefault="007E0C22" w:rsidP="00C664A0"/>
    <w:p w14:paraId="15CEB0B2" w14:textId="062C8741" w:rsidR="007E0C22" w:rsidRDefault="005607A7" w:rsidP="00F34671">
      <w:pPr>
        <w:pStyle w:val="ListParagraph"/>
        <w:numPr>
          <w:ilvl w:val="1"/>
          <w:numId w:val="39"/>
        </w:numPr>
      </w:pPr>
      <w:r w:rsidRPr="005607A7">
        <w:t>TMT126, TMT127, TMT127C, TMT127N, TMT128, TMT128C, TMT128N, TMT129, TMT129C, TMT129N, TMT130, TMT130C, TMT130N, TMT131</w:t>
      </w:r>
    </w:p>
    <w:p w14:paraId="52F385F7" w14:textId="77777777" w:rsidR="007E0C22" w:rsidRDefault="007E0C22" w:rsidP="00C664A0"/>
    <w:p w14:paraId="2CF808D2" w14:textId="3F7CFCF2" w:rsidR="003C44DE" w:rsidRDefault="005607A7" w:rsidP="007432F9">
      <w:pPr>
        <w:jc w:val="both"/>
      </w:pPr>
      <w:r>
        <w:t xml:space="preserve">In order to achieve a clear relationship between the label and the </w:t>
      </w:r>
      <w:r w:rsidR="000263E2">
        <w:t>sample characteristics</w:t>
      </w:r>
      <w:r>
        <w:t xml:space="preserve">, each channel of each sample (in multiplex experiments) </w:t>
      </w:r>
      <w:r w:rsidR="005435B2">
        <w:t xml:space="preserve">MUST </w:t>
      </w:r>
      <w:r>
        <w:t>be defined in a separate row: </w:t>
      </w:r>
      <w:r w:rsidRPr="08D355E0">
        <w:rPr>
          <w:b/>
          <w:bCs/>
        </w:rPr>
        <w:t>one row per channel used (annotated with the</w:t>
      </w:r>
      <w:r w:rsidR="007E0C22" w:rsidRPr="08D355E0">
        <w:rPr>
          <w:b/>
          <w:bCs/>
        </w:rPr>
        <w:t xml:space="preserve"> </w:t>
      </w:r>
      <w:r w:rsidRPr="08D355E0">
        <w:rPr>
          <w:b/>
          <w:bCs/>
        </w:rPr>
        <w:t>corresponding </w:t>
      </w:r>
      <w:r w:rsidRPr="08D355E0">
        <w:rPr>
          <w:b/>
          <w:bCs/>
          <w:i/>
          <w:iCs/>
        </w:rPr>
        <w:t>comment[label]</w:t>
      </w:r>
      <w:r w:rsidRPr="08D355E0">
        <w:rPr>
          <w:b/>
          <w:bCs/>
        </w:rPr>
        <w:t> per file</w:t>
      </w:r>
      <w:r>
        <w:t>.</w:t>
      </w:r>
    </w:p>
    <w:p w14:paraId="0445D2E7" w14:textId="77777777" w:rsidR="00F34671" w:rsidRDefault="00F34671" w:rsidP="00C664A0">
      <w:pPr>
        <w:rPr>
          <w:b/>
          <w:bCs/>
        </w:rPr>
      </w:pPr>
    </w:p>
    <w:p w14:paraId="42EEDC83" w14:textId="57B22ABD" w:rsidR="005607A7" w:rsidRPr="00F34671" w:rsidRDefault="00CC41F0" w:rsidP="00F34671">
      <w:pPr>
        <w:pStyle w:val="Heading2"/>
        <w:rPr>
          <w:b/>
          <w:bCs/>
        </w:rPr>
      </w:pPr>
      <w:bookmarkStart w:id="54" w:name="_Toc53173097"/>
      <w:bookmarkStart w:id="55" w:name="_Toc69123166"/>
      <w:r>
        <w:rPr>
          <w:b/>
          <w:bCs/>
        </w:rPr>
        <w:t>9</w:t>
      </w:r>
      <w:r w:rsidR="00F34671" w:rsidRPr="00F34671">
        <w:rPr>
          <w:b/>
          <w:bCs/>
        </w:rPr>
        <w:t xml:space="preserve">.3 </w:t>
      </w:r>
      <w:r w:rsidR="005607A7" w:rsidRPr="00F34671">
        <w:rPr>
          <w:b/>
          <w:bCs/>
        </w:rPr>
        <w:t>Additional RAW file properties</w:t>
      </w:r>
      <w:bookmarkEnd w:id="54"/>
      <w:bookmarkEnd w:id="55"/>
    </w:p>
    <w:p w14:paraId="4904271E" w14:textId="77777777" w:rsidR="003C44DE" w:rsidRDefault="003C44DE" w:rsidP="00C664A0"/>
    <w:p w14:paraId="608E6DA5" w14:textId="1F39A5A3" w:rsidR="005607A7" w:rsidRDefault="2C3F04E8" w:rsidP="004F415B">
      <w:pPr>
        <w:jc w:val="both"/>
      </w:pPr>
      <w:r>
        <w:t>It is</w:t>
      </w:r>
      <w:r w:rsidR="005607A7">
        <w:t xml:space="preserve"> RECOMMEND</w:t>
      </w:r>
      <w:r w:rsidR="751014F8">
        <w:t>ED to</w:t>
      </w:r>
      <w:r w:rsidR="005607A7">
        <w:t xml:space="preserve"> </w:t>
      </w:r>
      <w:r w:rsidR="00F34671">
        <w:t>includ</w:t>
      </w:r>
      <w:r w:rsidR="1AF9C164">
        <w:t>e</w:t>
      </w:r>
      <w:r w:rsidR="005607A7">
        <w:t xml:space="preserve"> the public URI of the </w:t>
      </w:r>
      <w:r w:rsidR="4B15F54E">
        <w:t>file</w:t>
      </w:r>
      <w:r w:rsidR="6E4E4558">
        <w:t>s</w:t>
      </w:r>
      <w:r w:rsidR="0023660C">
        <w:t>,</w:t>
      </w:r>
      <w:r w:rsidR="005607A7">
        <w:t xml:space="preserve"> if available. For </w:t>
      </w:r>
      <w:r w:rsidR="003C44DE">
        <w:t>example,</w:t>
      </w:r>
      <w:r w:rsidR="005607A7">
        <w:t xml:space="preserve"> for ProteomeXchange datasets</w:t>
      </w:r>
      <w:r w:rsidR="52D144C5">
        <w:t>,</w:t>
      </w:r>
      <w:r w:rsidR="005607A7">
        <w:t xml:space="preserve"> the URI from the FTP </w:t>
      </w:r>
      <w:r w:rsidR="5AE58B9C">
        <w:t>location</w:t>
      </w:r>
      <w:r w:rsidR="005607A7">
        <w:t xml:space="preserve"> </w:t>
      </w:r>
      <w:r w:rsidR="5789BF6E">
        <w:t>COULD</w:t>
      </w:r>
      <w:r w:rsidR="005607A7">
        <w:t xml:space="preserve"> be provided:</w:t>
      </w:r>
    </w:p>
    <w:p w14:paraId="028DD016" w14:textId="77777777" w:rsidR="003C44DE" w:rsidRPr="003C44DE" w:rsidRDefault="003C44DE" w:rsidP="00C664A0"/>
    <w:tbl>
      <w:tblPr>
        <w:tblW w:w="8936" w:type="dxa"/>
        <w:tblLayout w:type="fixed"/>
        <w:tblCellMar>
          <w:top w:w="15" w:type="dxa"/>
          <w:left w:w="15" w:type="dxa"/>
          <w:bottom w:w="15" w:type="dxa"/>
          <w:right w:w="15" w:type="dxa"/>
        </w:tblCellMar>
        <w:tblLook w:val="04A0" w:firstRow="1" w:lastRow="0" w:firstColumn="1" w:lastColumn="0" w:noHBand="0" w:noVBand="1"/>
      </w:tblPr>
      <w:tblGrid>
        <w:gridCol w:w="1268"/>
        <w:gridCol w:w="851"/>
        <w:gridCol w:w="6817"/>
      </w:tblGrid>
      <w:tr w:rsidR="005607A7" w:rsidRPr="005607A7" w14:paraId="5B19D521" w14:textId="77777777" w:rsidTr="5890466F">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114DE6" w14:textId="6856AF28" w:rsidR="005607A7" w:rsidRPr="005607A7" w:rsidRDefault="724C6720" w:rsidP="00C664A0">
            <w:pPr>
              <w:rPr>
                <w:sz w:val="20"/>
                <w:szCs w:val="20"/>
              </w:rPr>
            </w:pPr>
            <w:r w:rsidRPr="5890466F">
              <w:rPr>
                <w:sz w:val="20"/>
                <w:szCs w:val="20"/>
              </w:rPr>
              <w:lastRenderedPageBreak/>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E64D2A" w14:textId="77777777" w:rsidR="005607A7" w:rsidRPr="005607A7" w:rsidRDefault="005607A7" w:rsidP="00C664A0">
            <w:pPr>
              <w:rPr>
                <w:b/>
                <w:bCs/>
              </w:rPr>
            </w:pPr>
            <w:r w:rsidRPr="005607A7">
              <w:rPr>
                <w:b/>
                <w:bCs/>
              </w:rPr>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B3193" w14:textId="1636E935" w:rsidR="005607A7" w:rsidRPr="005607A7" w:rsidRDefault="00F34671" w:rsidP="00C664A0">
            <w:pPr>
              <w:rPr>
                <w:b/>
                <w:bCs/>
              </w:rPr>
            </w:pPr>
            <w:proofErr w:type="gramStart"/>
            <w:r w:rsidRPr="005607A7">
              <w:rPr>
                <w:b/>
                <w:bCs/>
              </w:rPr>
              <w:t>comment[</w:t>
            </w:r>
            <w:proofErr w:type="gramEnd"/>
            <w:r w:rsidR="005607A7" w:rsidRPr="005607A7">
              <w:rPr>
                <w:b/>
                <w:bCs/>
              </w:rPr>
              <w:t xml:space="preserve">file </w:t>
            </w:r>
            <w:proofErr w:type="spellStart"/>
            <w:r w:rsidR="005607A7" w:rsidRPr="005607A7">
              <w:rPr>
                <w:b/>
                <w:bCs/>
              </w:rPr>
              <w:t>uri</w:t>
            </w:r>
            <w:proofErr w:type="spellEnd"/>
            <w:r w:rsidR="005607A7" w:rsidRPr="005607A7">
              <w:rPr>
                <w:b/>
                <w:bCs/>
              </w:rPr>
              <w:t>]</w:t>
            </w:r>
          </w:p>
        </w:tc>
      </w:tr>
      <w:tr w:rsidR="005607A7" w:rsidRPr="005607A7" w14:paraId="02D3C23C" w14:textId="77777777" w:rsidTr="5890466F">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2F3B" w14:textId="77777777" w:rsidR="005607A7" w:rsidRPr="005607A7" w:rsidRDefault="005607A7" w:rsidP="00C664A0">
            <w:r w:rsidRPr="005607A7">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AA8E8D" w14:textId="77777777" w:rsidR="005607A7" w:rsidRPr="005607A7" w:rsidRDefault="005607A7" w:rsidP="00C664A0">
            <w:r w:rsidRPr="005607A7">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2B7FD4" w14:textId="77777777" w:rsidR="005607A7" w:rsidRPr="005607A7" w:rsidRDefault="005607A7" w:rsidP="00C664A0">
            <w:r w:rsidRPr="005607A7">
              <w:t>ftp://ftp.pride.ebi.ac.uk/pride/data/archive/2017/09/PXD005946/000261_C05_P0001563_A00_B00K_R1.RAW</w:t>
            </w:r>
          </w:p>
        </w:tc>
      </w:tr>
    </w:tbl>
    <w:p w14:paraId="2BF600A6" w14:textId="77777777" w:rsidR="003C44DE" w:rsidRDefault="003C44DE" w:rsidP="00C664A0">
      <w:pPr>
        <w:rPr>
          <w:b/>
          <w:bCs/>
        </w:rPr>
      </w:pPr>
    </w:p>
    <w:p w14:paraId="10CF1F96" w14:textId="01D11878" w:rsidR="005607A7" w:rsidRDefault="002F0247" w:rsidP="00D737D3">
      <w:pPr>
        <w:pStyle w:val="Heading2"/>
        <w:rPr>
          <w:b/>
          <w:bCs/>
        </w:rPr>
      </w:pPr>
      <w:bookmarkStart w:id="56" w:name="_Toc53173098"/>
      <w:bookmarkStart w:id="57" w:name="_Toc69123167"/>
      <w:r>
        <w:rPr>
          <w:b/>
          <w:bCs/>
        </w:rPr>
        <w:t>9</w:t>
      </w:r>
      <w:r w:rsidR="00D737D3" w:rsidRPr="00D737D3">
        <w:rPr>
          <w:b/>
          <w:bCs/>
        </w:rPr>
        <w:t>.4 Data file</w:t>
      </w:r>
      <w:r w:rsidR="005607A7" w:rsidRPr="00D737D3">
        <w:rPr>
          <w:b/>
          <w:bCs/>
        </w:rPr>
        <w:t xml:space="preserve"> additional properties</w:t>
      </w:r>
      <w:bookmarkEnd w:id="56"/>
      <w:bookmarkEnd w:id="57"/>
    </w:p>
    <w:p w14:paraId="15DA2443" w14:textId="77777777" w:rsidR="00572B4B" w:rsidRDefault="00572B4B" w:rsidP="00572B4B">
      <w:pPr>
        <w:pStyle w:val="nobreak"/>
      </w:pPr>
    </w:p>
    <w:p w14:paraId="628DD9A6" w14:textId="00803938" w:rsidR="00572B4B" w:rsidRPr="00572B4B" w:rsidRDefault="00DB2640" w:rsidP="00572B4B">
      <w:r>
        <w:t>This section includes s</w:t>
      </w:r>
      <w:r w:rsidR="00572B4B">
        <w:t xml:space="preserve">ome additional properties </w:t>
      </w:r>
      <w:r w:rsidR="0023660C">
        <w:t>that</w:t>
      </w:r>
      <w:r w:rsidR="00572B4B">
        <w:t xml:space="preserve"> ha</w:t>
      </w:r>
      <w:r>
        <w:t>ve</w:t>
      </w:r>
      <w:r w:rsidR="0023660C">
        <w:t xml:space="preserve"> been</w:t>
      </w:r>
      <w:r w:rsidR="00572B4B">
        <w:t xml:space="preserve"> agreed </w:t>
      </w:r>
      <w:r w:rsidR="004414AA">
        <w:t>on</w:t>
      </w:r>
      <w:r w:rsidR="00572B4B">
        <w:t xml:space="preserve"> </w:t>
      </w:r>
      <w:r w:rsidR="0023660C">
        <w:t xml:space="preserve">so </w:t>
      </w:r>
      <w:r w:rsidR="00572B4B">
        <w:t xml:space="preserve">that </w:t>
      </w:r>
      <w:r w:rsidR="0023660C">
        <w:t>they</w:t>
      </w:r>
      <w:r w:rsidR="00572B4B">
        <w:t xml:space="preserve"> </w:t>
      </w:r>
      <w:r w:rsidR="008D29C5">
        <w:t xml:space="preserve">RECOMMEND </w:t>
      </w:r>
      <w:r w:rsidR="00572B4B">
        <w:t xml:space="preserve">be captured for each proteomics experiment. </w:t>
      </w:r>
    </w:p>
    <w:p w14:paraId="32275F06" w14:textId="77777777" w:rsidR="003C44DE" w:rsidRPr="003C44DE" w:rsidRDefault="003C44DE" w:rsidP="00C664A0"/>
    <w:p w14:paraId="74FB8247" w14:textId="4D6BDA76" w:rsidR="005607A7" w:rsidRDefault="005607A7" w:rsidP="007432F9">
      <w:pPr>
        <w:pStyle w:val="ListParagraph"/>
        <w:numPr>
          <w:ilvl w:val="0"/>
          <w:numId w:val="41"/>
        </w:numPr>
        <w:jc w:val="both"/>
      </w:pPr>
      <w:proofErr w:type="gramStart"/>
      <w:r w:rsidRPr="0078762A">
        <w:rPr>
          <w:i/>
        </w:rPr>
        <w:t>comment[</w:t>
      </w:r>
      <w:proofErr w:type="gramEnd"/>
      <w:r w:rsidRPr="0078762A">
        <w:rPr>
          <w:i/>
        </w:rPr>
        <w:t>fractionation method]</w:t>
      </w:r>
      <w:r w:rsidRPr="005607A7">
        <w:t xml:space="preserve">: The fraction method used to separate the sample. The values of this term can be read under </w:t>
      </w:r>
      <w:r w:rsidR="004414AA">
        <w:t xml:space="preserve">the </w:t>
      </w:r>
      <w:r w:rsidRPr="005607A7">
        <w:t>PRIDE ontology term </w:t>
      </w:r>
      <w:hyperlink r:id="rId59">
        <w:r w:rsidRPr="5890466F">
          <w:rPr>
            <w:rStyle w:val="Hyperlink"/>
          </w:rPr>
          <w:t>Fractionation method</w:t>
        </w:r>
      </w:hyperlink>
      <w:r>
        <w:t xml:space="preserve">. </w:t>
      </w:r>
      <w:r w:rsidRPr="005607A7">
        <w:t>Example</w:t>
      </w:r>
      <w:r w:rsidR="72111E77">
        <w:t>:</w:t>
      </w:r>
      <w:r>
        <w:t xml:space="preserve"> </w:t>
      </w:r>
      <w:r w:rsidR="5A492698">
        <w:t>“</w:t>
      </w:r>
      <w:r w:rsidRPr="005607A7">
        <w:t>Off-gel electrophoresis</w:t>
      </w:r>
      <w:r w:rsidR="1D96E3D9">
        <w:t>”</w:t>
      </w:r>
      <w:r>
        <w:t>.</w:t>
      </w:r>
    </w:p>
    <w:p w14:paraId="00064FC5" w14:textId="77777777" w:rsidR="003C44DE" w:rsidRPr="003C44DE" w:rsidRDefault="003C44DE" w:rsidP="007432F9">
      <w:pPr>
        <w:jc w:val="both"/>
      </w:pPr>
    </w:p>
    <w:p w14:paraId="6FC1C4E4" w14:textId="0A6C1A11" w:rsidR="005607A7" w:rsidRDefault="005607A7" w:rsidP="007432F9">
      <w:pPr>
        <w:pStyle w:val="ListParagraph"/>
        <w:numPr>
          <w:ilvl w:val="0"/>
          <w:numId w:val="41"/>
        </w:numPr>
        <w:jc w:val="both"/>
      </w:pPr>
      <w:r w:rsidRPr="08D355E0">
        <w:rPr>
          <w:i/>
          <w:iCs/>
        </w:rPr>
        <w:t>comment[depletion]</w:t>
      </w:r>
      <w:r>
        <w:t xml:space="preserve">: The removal of specific components of a complex mixture of proteins or peptides </w:t>
      </w:r>
      <w:r w:rsidR="004414AA">
        <w:t>based on</w:t>
      </w:r>
      <w:r>
        <w:t xml:space="preserve"> some specific property of those components. The values of the column will be </w:t>
      </w:r>
      <w:r w:rsidR="7619E9C4">
        <w:t>“</w:t>
      </w:r>
      <w:r>
        <w:t>no depletion</w:t>
      </w:r>
      <w:r w:rsidR="2B83C731">
        <w:t>”</w:t>
      </w:r>
      <w:r>
        <w:t> or </w:t>
      </w:r>
      <w:r w:rsidR="5A79DE22">
        <w:t>“</w:t>
      </w:r>
      <w:r>
        <w:t>depletion</w:t>
      </w:r>
      <w:r w:rsidR="1B141CC7">
        <w:t>”</w:t>
      </w:r>
      <w:r>
        <w:t>.</w:t>
      </w:r>
    </w:p>
    <w:p w14:paraId="030A22E3" w14:textId="77777777" w:rsidR="003C44DE" w:rsidRPr="003C44DE" w:rsidRDefault="003C44DE" w:rsidP="007432F9">
      <w:pPr>
        <w:jc w:val="both"/>
      </w:pPr>
    </w:p>
    <w:p w14:paraId="2BC3AC36" w14:textId="24EADDAE" w:rsidR="005607A7" w:rsidRDefault="005607A7" w:rsidP="755AA128">
      <w:pPr>
        <w:pStyle w:val="ListParagraph"/>
        <w:numPr>
          <w:ilvl w:val="0"/>
          <w:numId w:val="41"/>
        </w:numPr>
        <w:jc w:val="both"/>
      </w:pPr>
      <w:proofErr w:type="gramStart"/>
      <w:r w:rsidRPr="755AA128">
        <w:rPr>
          <w:i/>
          <w:iCs/>
        </w:rPr>
        <w:t>comment[</w:t>
      </w:r>
      <w:proofErr w:type="gramEnd"/>
      <w:r w:rsidRPr="755AA128">
        <w:rPr>
          <w:i/>
          <w:iCs/>
        </w:rPr>
        <w:t>dissociation method]</w:t>
      </w:r>
      <w:r>
        <w:t xml:space="preserve">: This property </w:t>
      </w:r>
      <w:r w:rsidR="00B55F9B">
        <w:t>COULD</w:t>
      </w:r>
      <w:r w:rsidR="00400570">
        <w:t xml:space="preserve"> include</w:t>
      </w:r>
      <w:r>
        <w:t xml:space="preserve"> information about the fragmentation method, like </w:t>
      </w:r>
      <w:r w:rsidR="00D61121">
        <w:t>e.g.</w:t>
      </w:r>
      <w:r>
        <w:t xml:space="preserve"> HCD, CID. The values of the column are under the term </w:t>
      </w:r>
      <w:hyperlink r:id="rId60">
        <w:r w:rsidRPr="755AA128">
          <w:rPr>
            <w:rStyle w:val="Hyperlink"/>
          </w:rPr>
          <w:t>dissociation method</w:t>
        </w:r>
      </w:hyperlink>
      <w:r>
        <w:t>.</w:t>
      </w:r>
    </w:p>
    <w:p w14:paraId="48013D62" w14:textId="77777777" w:rsidR="003C44DE" w:rsidRDefault="003C44DE" w:rsidP="00C664A0">
      <w:pPr>
        <w:rPr>
          <w:b/>
          <w:bCs/>
        </w:rPr>
      </w:pPr>
    </w:p>
    <w:p w14:paraId="16B8B59A" w14:textId="23D1758A" w:rsidR="005607A7" w:rsidRPr="00D737D3" w:rsidRDefault="007C212B" w:rsidP="00D737D3">
      <w:pPr>
        <w:pStyle w:val="Heading2"/>
        <w:rPr>
          <w:b/>
          <w:bCs/>
        </w:rPr>
      </w:pPr>
      <w:bookmarkStart w:id="58" w:name="_Toc53173099"/>
      <w:bookmarkStart w:id="59" w:name="_Toc69123168"/>
      <w:r>
        <w:rPr>
          <w:b/>
          <w:bCs/>
        </w:rPr>
        <w:t>9</w:t>
      </w:r>
      <w:r w:rsidR="00D737D3" w:rsidRPr="00D737D3">
        <w:rPr>
          <w:b/>
          <w:bCs/>
        </w:rPr>
        <w:t>.5 Data</w:t>
      </w:r>
      <w:r w:rsidR="005607A7" w:rsidRPr="00D737D3">
        <w:rPr>
          <w:b/>
          <w:bCs/>
        </w:rPr>
        <w:t xml:space="preserve"> technical details properties</w:t>
      </w:r>
      <w:bookmarkEnd w:id="58"/>
      <w:bookmarkEnd w:id="59"/>
    </w:p>
    <w:p w14:paraId="23E11911" w14:textId="77777777" w:rsidR="003C44DE" w:rsidRPr="003C44DE" w:rsidRDefault="003C44DE" w:rsidP="00C664A0"/>
    <w:p w14:paraId="471B9A07" w14:textId="09DC585B" w:rsidR="005607A7" w:rsidRDefault="174058FD" w:rsidP="00234B58">
      <w:pPr>
        <w:jc w:val="both"/>
      </w:pPr>
      <w:r>
        <w:t>It is</w:t>
      </w:r>
      <w:r w:rsidR="005607A7">
        <w:t xml:space="preserve"> RECOMMEND</w:t>
      </w:r>
      <w:r w:rsidR="62DAD480">
        <w:t>ED to</w:t>
      </w:r>
      <w:r w:rsidR="005607A7">
        <w:t xml:space="preserve"> </w:t>
      </w:r>
      <w:r w:rsidR="00F1174C">
        <w:t>encod</w:t>
      </w:r>
      <w:r w:rsidR="5A083DA9">
        <w:t>e</w:t>
      </w:r>
      <w:r w:rsidR="005607A7" w:rsidRPr="005607A7">
        <w:t xml:space="preserve"> some of the technical parameters of the MS experiment as comment</w:t>
      </w:r>
      <w:r w:rsidR="00D737D3">
        <w:t xml:space="preserve">s </w:t>
      </w:r>
      <w:r w:rsidR="005607A7" w:rsidRPr="005607A7">
        <w:t>including the following parameters:</w:t>
      </w:r>
    </w:p>
    <w:p w14:paraId="427A1292" w14:textId="77777777" w:rsidR="00D737D3" w:rsidRPr="005607A7" w:rsidRDefault="00D737D3" w:rsidP="00C664A0"/>
    <w:p w14:paraId="08F0EA85" w14:textId="51555FDA" w:rsidR="005607A7" w:rsidRPr="005607A7" w:rsidRDefault="005607A7" w:rsidP="00D737D3">
      <w:pPr>
        <w:pStyle w:val="ListParagraph"/>
        <w:numPr>
          <w:ilvl w:val="0"/>
          <w:numId w:val="42"/>
        </w:numPr>
      </w:pPr>
      <w:r>
        <w:t>Protein Modifications</w:t>
      </w:r>
      <w:r w:rsidR="007432F9" w:rsidRPr="005607A7">
        <w:t xml:space="preserve"> </w:t>
      </w:r>
    </w:p>
    <w:p w14:paraId="1D6199FB" w14:textId="521FD0F1" w:rsidR="005607A7" w:rsidRPr="005607A7" w:rsidRDefault="005607A7" w:rsidP="00D737D3">
      <w:pPr>
        <w:pStyle w:val="ListParagraph"/>
        <w:numPr>
          <w:ilvl w:val="0"/>
          <w:numId w:val="42"/>
        </w:numPr>
      </w:pPr>
      <w:r w:rsidRPr="005607A7">
        <w:t xml:space="preserve">Precursor and </w:t>
      </w:r>
      <w:r w:rsidR="00F9208D">
        <w:t>fragment</w:t>
      </w:r>
      <w:r w:rsidRPr="005607A7">
        <w:t xml:space="preserve"> </w:t>
      </w:r>
      <w:r w:rsidR="37705F13">
        <w:t xml:space="preserve">ion </w:t>
      </w:r>
      <w:r w:rsidRPr="005607A7">
        <w:t>mass tolerances</w:t>
      </w:r>
      <w:r w:rsidR="007432F9" w:rsidRPr="005607A7">
        <w:t xml:space="preserve"> </w:t>
      </w:r>
    </w:p>
    <w:p w14:paraId="445CE55C" w14:textId="162F5F3B" w:rsidR="005607A7" w:rsidRPr="005607A7" w:rsidRDefault="005607A7" w:rsidP="00D737D3">
      <w:pPr>
        <w:pStyle w:val="ListParagraph"/>
        <w:numPr>
          <w:ilvl w:val="0"/>
          <w:numId w:val="42"/>
        </w:numPr>
      </w:pPr>
      <w:r w:rsidRPr="005607A7">
        <w:t xml:space="preserve">Digestion </w:t>
      </w:r>
      <w:r>
        <w:t>Enzyme</w:t>
      </w:r>
      <w:r w:rsidR="64327EE0">
        <w:t>s</w:t>
      </w:r>
      <w:r w:rsidR="007432F9" w:rsidRPr="005607A7">
        <w:t xml:space="preserve"> </w:t>
      </w:r>
    </w:p>
    <w:p w14:paraId="1740C57B" w14:textId="77777777" w:rsidR="00F1174C" w:rsidRDefault="00F1174C" w:rsidP="00C664A0">
      <w:pPr>
        <w:rPr>
          <w:b/>
          <w:bCs/>
        </w:rPr>
      </w:pPr>
    </w:p>
    <w:p w14:paraId="3AD7D696" w14:textId="30E0F3AC" w:rsidR="005607A7" w:rsidRPr="000577E6" w:rsidRDefault="007C212B" w:rsidP="000577E6">
      <w:pPr>
        <w:pStyle w:val="Heading3"/>
        <w:rPr>
          <w:rFonts w:ascii="Times New Roman" w:hAnsi="Times New Roman"/>
          <w:b/>
          <w:bCs/>
        </w:rPr>
      </w:pPr>
      <w:bookmarkStart w:id="60" w:name="_Toc53173100"/>
      <w:bookmarkStart w:id="61" w:name="_Toc69123169"/>
      <w:r>
        <w:rPr>
          <w:rFonts w:ascii="Times New Roman" w:hAnsi="Times New Roman"/>
          <w:b/>
          <w:bCs/>
        </w:rPr>
        <w:t>9</w:t>
      </w:r>
      <w:r w:rsidR="000577E6" w:rsidRPr="000577E6">
        <w:rPr>
          <w:rFonts w:ascii="Times New Roman" w:hAnsi="Times New Roman"/>
          <w:b/>
          <w:bCs/>
        </w:rPr>
        <w:t>.5</w:t>
      </w:r>
      <w:r w:rsidR="005607A7" w:rsidRPr="000577E6">
        <w:rPr>
          <w:rFonts w:ascii="Times New Roman" w:hAnsi="Times New Roman"/>
          <w:b/>
          <w:bCs/>
        </w:rPr>
        <w:t>.</w:t>
      </w:r>
      <w:r w:rsidR="000577E6" w:rsidRPr="000577E6">
        <w:rPr>
          <w:rFonts w:ascii="Times New Roman" w:hAnsi="Times New Roman"/>
          <w:b/>
          <w:bCs/>
        </w:rPr>
        <w:t>1</w:t>
      </w:r>
      <w:r w:rsidR="005607A7" w:rsidRPr="000577E6">
        <w:rPr>
          <w:rFonts w:ascii="Times New Roman" w:hAnsi="Times New Roman"/>
          <w:b/>
          <w:bCs/>
        </w:rPr>
        <w:t xml:space="preserve"> Protein Modifications</w:t>
      </w:r>
      <w:bookmarkEnd w:id="60"/>
      <w:bookmarkEnd w:id="61"/>
    </w:p>
    <w:p w14:paraId="497478A0" w14:textId="77777777" w:rsidR="003C44DE" w:rsidRDefault="003C44DE" w:rsidP="00C664A0"/>
    <w:p w14:paraId="20842DAE" w14:textId="4E871A4C" w:rsidR="003C44DE" w:rsidRPr="00D04F58" w:rsidRDefault="005607A7" w:rsidP="00D04F58">
      <w:pPr>
        <w:jc w:val="both"/>
        <w:rPr>
          <w:b/>
          <w:bCs/>
        </w:rPr>
      </w:pPr>
      <w:r w:rsidRPr="005607A7">
        <w:t xml:space="preserve">Sample modifications (including both chemical modifications and </w:t>
      </w:r>
      <w:r w:rsidR="00F9208D">
        <w:t>post-translational</w:t>
      </w:r>
      <w:r w:rsidRPr="005607A7">
        <w:t xml:space="preserve"> modifications, PTMs) are originated from multiple sources: </w:t>
      </w:r>
      <w:proofErr w:type="spellStart"/>
      <w:r w:rsidRPr="5890466F">
        <w:rPr>
          <w:b/>
          <w:bCs/>
        </w:rPr>
        <w:t>artifact</w:t>
      </w:r>
      <w:r w:rsidR="08F2CD6D" w:rsidRPr="5890466F">
        <w:rPr>
          <w:b/>
          <w:bCs/>
        </w:rPr>
        <w:t>ual</w:t>
      </w:r>
      <w:proofErr w:type="spellEnd"/>
      <w:r w:rsidR="00D04F58">
        <w:rPr>
          <w:b/>
          <w:bCs/>
        </w:rPr>
        <w:t xml:space="preserve"> </w:t>
      </w:r>
      <w:r w:rsidRPr="005607A7">
        <w:rPr>
          <w:b/>
          <w:bCs/>
        </w:rPr>
        <w:t>modifications</w:t>
      </w:r>
      <w:r w:rsidRPr="005607A7">
        <w:t>, </w:t>
      </w:r>
      <w:r w:rsidRPr="005607A7">
        <w:rPr>
          <w:b/>
          <w:bCs/>
        </w:rPr>
        <w:t xml:space="preserve">isotope </w:t>
      </w:r>
      <w:proofErr w:type="spellStart"/>
      <w:r w:rsidR="00F9208D">
        <w:rPr>
          <w:b/>
          <w:bCs/>
        </w:rPr>
        <w:t>labeling</w:t>
      </w:r>
      <w:proofErr w:type="spellEnd"/>
      <w:r w:rsidRPr="005607A7">
        <w:t>, adducts that are encoded as PTMs (</w:t>
      </w:r>
      <w:r w:rsidR="00F9208D" w:rsidRPr="005607A7">
        <w:t>e.g.,</w:t>
      </w:r>
      <w:r w:rsidRPr="005607A7">
        <w:t xml:space="preserve"> sodium) or the most </w:t>
      </w:r>
      <w:r w:rsidRPr="005607A7">
        <w:rPr>
          <w:b/>
          <w:bCs/>
        </w:rPr>
        <w:t>biologically relevant</w:t>
      </w:r>
      <w:r w:rsidRPr="005607A7">
        <w:t xml:space="preserve"> PTMs. </w:t>
      </w:r>
    </w:p>
    <w:p w14:paraId="1153E4E7" w14:textId="77777777" w:rsidR="00D04F58" w:rsidRPr="003C44DE" w:rsidRDefault="00D04F58" w:rsidP="00C664A0"/>
    <w:p w14:paraId="68837F16" w14:textId="197E4C75" w:rsidR="005607A7" w:rsidRPr="005607A7" w:rsidRDefault="4F5D21BD" w:rsidP="007432F9">
      <w:pPr>
        <w:jc w:val="both"/>
      </w:pPr>
      <w:r>
        <w:t xml:space="preserve">It is </w:t>
      </w:r>
      <w:r w:rsidR="40E9F35F">
        <w:t>RECOMMEND</w:t>
      </w:r>
      <w:r w:rsidR="18DF12D4">
        <w:t>ED</w:t>
      </w:r>
      <w:r w:rsidR="40E9F35F">
        <w:t xml:space="preserve"> </w:t>
      </w:r>
      <w:r w:rsidR="05A3744C">
        <w:t xml:space="preserve">to </w:t>
      </w:r>
      <w:r w:rsidR="631B0CE5">
        <w:t>provid</w:t>
      </w:r>
      <w:r w:rsidR="05F1F67D">
        <w:t>e</w:t>
      </w:r>
      <w:r w:rsidR="40E9F35F">
        <w:t xml:space="preserve"> </w:t>
      </w:r>
      <w:r w:rsidR="52ECB48D">
        <w:t xml:space="preserve">the </w:t>
      </w:r>
      <w:r w:rsidR="40E9F35F">
        <w:t xml:space="preserve">modifications </w:t>
      </w:r>
      <w:r w:rsidR="26848253">
        <w:t xml:space="preserve">expected </w:t>
      </w:r>
      <w:r w:rsidR="09320323">
        <w:t>(they are encoded as modification</w:t>
      </w:r>
      <w:r w:rsidR="31F4B19D">
        <w:t xml:space="preserve"> </w:t>
      </w:r>
      <w:r w:rsidR="09320323">
        <w:t>parameters)</w:t>
      </w:r>
      <w:r w:rsidR="26848253">
        <w:t xml:space="preserve"> in the sample</w:t>
      </w:r>
      <w:r w:rsidR="40E9F35F">
        <w:t xml:space="preserve"> including the </w:t>
      </w:r>
      <w:r w:rsidR="45E49F11">
        <w:t>amino acid</w:t>
      </w:r>
      <w:r w:rsidR="1FAAFD44">
        <w:t>s</w:t>
      </w:r>
      <w:r w:rsidR="40E9F35F">
        <w:t xml:space="preserve"> affected, </w:t>
      </w:r>
      <w:r w:rsidR="77FDBB4A">
        <w:t>whether</w:t>
      </w:r>
      <w:r w:rsidR="40E9F35F">
        <w:t xml:space="preserve"> </w:t>
      </w:r>
      <w:r w:rsidR="00830906">
        <w:t>they are</w:t>
      </w:r>
      <w:r w:rsidR="40E9F35F">
        <w:t xml:space="preserve"> Variable or Fixed (also Custom and Annotated modifications are supported</w:t>
      </w:r>
      <w:r w:rsidR="007C145C">
        <w:t>)</w:t>
      </w:r>
      <w:r w:rsidR="00F42CA3">
        <w:t>.</w:t>
      </w:r>
    </w:p>
    <w:p w14:paraId="58D3CB8F" w14:textId="77777777" w:rsidR="003C44DE" w:rsidRDefault="003C44DE" w:rsidP="00C664A0"/>
    <w:p w14:paraId="7C0A1638" w14:textId="3008A8DB" w:rsidR="003C44DE" w:rsidRDefault="005607A7" w:rsidP="007432F9">
      <w:pPr>
        <w:jc w:val="both"/>
      </w:pPr>
      <w:r w:rsidRPr="005607A7">
        <w:lastRenderedPageBreak/>
        <w:t>The RECOMMENDED name of the column for sample modification parameters is</w:t>
      </w:r>
      <w:r w:rsidR="003C44DE">
        <w:t xml:space="preserve"> </w:t>
      </w:r>
      <w:r w:rsidR="00F9208D">
        <w:t xml:space="preserve">a </w:t>
      </w:r>
      <w:proofErr w:type="gramStart"/>
      <w:r w:rsidRPr="00905A3F">
        <w:rPr>
          <w:i/>
        </w:rPr>
        <w:t>comment[</w:t>
      </w:r>
      <w:proofErr w:type="gramEnd"/>
      <w:r w:rsidRPr="00905A3F">
        <w:rPr>
          <w:i/>
        </w:rPr>
        <w:t>modification parameters</w:t>
      </w:r>
      <w:r w:rsidRPr="00905A3F">
        <w:rPr>
          <w:i/>
          <w:iCs/>
        </w:rPr>
        <w:t>]</w:t>
      </w:r>
      <w:r w:rsidR="3B5E823E">
        <w:t>.</w:t>
      </w:r>
      <w:r w:rsidR="0078745E">
        <w:t xml:space="preserve"> Each modification parameter represents a unique value of a </w:t>
      </w:r>
      <w:r w:rsidR="28D7E59C">
        <w:t>PTM</w:t>
      </w:r>
      <w:r w:rsidR="0078745E">
        <w:t xml:space="preserve"> in the SDRF-Proteomics. If multiple modifications are use</w:t>
      </w:r>
      <w:r w:rsidR="617B7C1C">
        <w:t>d</w:t>
      </w:r>
      <w:r w:rsidR="0078745E">
        <w:t xml:space="preserve"> in the experiment, multiple columns </w:t>
      </w:r>
      <w:r w:rsidR="005C4611">
        <w:t>(</w:t>
      </w:r>
      <w:proofErr w:type="gramStart"/>
      <w:r w:rsidR="005C4611" w:rsidRPr="00905A3F">
        <w:rPr>
          <w:i/>
        </w:rPr>
        <w:t>comment[</w:t>
      </w:r>
      <w:proofErr w:type="gramEnd"/>
      <w:r w:rsidR="005C4611" w:rsidRPr="00905A3F">
        <w:rPr>
          <w:i/>
        </w:rPr>
        <w:t>modification parameters</w:t>
      </w:r>
      <w:r w:rsidR="005C4611" w:rsidRPr="00905A3F">
        <w:rPr>
          <w:i/>
          <w:iCs/>
        </w:rPr>
        <w:t>]</w:t>
      </w:r>
      <w:r w:rsidR="005C4611">
        <w:t xml:space="preserve">) MUST be used. </w:t>
      </w:r>
    </w:p>
    <w:p w14:paraId="5F61212C" w14:textId="77777777" w:rsidR="003C44DE" w:rsidRDefault="003C44DE" w:rsidP="00C664A0"/>
    <w:p w14:paraId="1AEDBCB3" w14:textId="256C82F9" w:rsidR="003C44DE" w:rsidRDefault="669BEB16" w:rsidP="007432F9">
      <w:pPr>
        <w:jc w:val="both"/>
      </w:pPr>
      <w:r>
        <w:t>The modification parameters </w:t>
      </w:r>
      <w:r w:rsidR="0A1DCD91">
        <w:t>correspond to</w:t>
      </w:r>
      <w:r>
        <w:t xml:space="preserve"> the name of the ontology term </w:t>
      </w:r>
      <w:hyperlink r:id="rId61">
        <w:r w:rsidRPr="72B7514F">
          <w:rPr>
            <w:rStyle w:val="Hyperlink"/>
          </w:rPr>
          <w:t>MS:1001055</w:t>
        </w:r>
      </w:hyperlink>
      <w:r w:rsidR="2E35811A">
        <w:t>.</w:t>
      </w:r>
    </w:p>
    <w:p w14:paraId="42C33150" w14:textId="77777777" w:rsidR="003C44DE" w:rsidRDefault="003C44DE" w:rsidP="00C664A0"/>
    <w:p w14:paraId="666A9E4B" w14:textId="71CFDE24" w:rsidR="005607A7" w:rsidRDefault="005607A7" w:rsidP="007432F9">
      <w:pPr>
        <w:jc w:val="both"/>
      </w:pPr>
      <w:r w:rsidRPr="005607A7">
        <w:t xml:space="preserve">For each modification, different properties </w:t>
      </w:r>
      <w:r w:rsidR="032199CA">
        <w:t xml:space="preserve">are captured </w:t>
      </w:r>
      <w:r w:rsidR="00D04F58">
        <w:t xml:space="preserve">using </w:t>
      </w:r>
      <w:r w:rsidR="00D04F58" w:rsidRPr="005607A7">
        <w:t>a</w:t>
      </w:r>
      <w:r w:rsidRPr="005607A7">
        <w:t> key=value pair structure</w:t>
      </w:r>
      <w:r w:rsidR="583722B7">
        <w:t>,</w:t>
      </w:r>
      <w:r w:rsidRPr="005607A7">
        <w:t xml:space="preserve"> including name, position, etc. All the possible features available for modification parameters</w:t>
      </w:r>
      <w:r w:rsidR="787C5F65">
        <w:t xml:space="preserve"> are</w:t>
      </w:r>
      <w:r w:rsidR="4B15F54E">
        <w:t>:</w:t>
      </w:r>
    </w:p>
    <w:p w14:paraId="2BD68104" w14:textId="77777777" w:rsidR="00C27882" w:rsidRPr="005607A7" w:rsidRDefault="00C27882" w:rsidP="00C664A0"/>
    <w:tbl>
      <w:tblPr>
        <w:tblW w:w="0" w:type="auto"/>
        <w:tblCellMar>
          <w:top w:w="15" w:type="dxa"/>
          <w:left w:w="15" w:type="dxa"/>
          <w:bottom w:w="15" w:type="dxa"/>
          <w:right w:w="15" w:type="dxa"/>
        </w:tblCellMar>
        <w:tblLook w:val="04A0" w:firstRow="1" w:lastRow="0" w:firstColumn="1" w:lastColumn="0" w:noHBand="0" w:noVBand="1"/>
      </w:tblPr>
      <w:tblGrid>
        <w:gridCol w:w="1629"/>
        <w:gridCol w:w="746"/>
        <w:gridCol w:w="1759"/>
        <w:gridCol w:w="1590"/>
        <w:gridCol w:w="2900"/>
      </w:tblGrid>
      <w:tr w:rsidR="005607A7" w:rsidRPr="005607A7" w14:paraId="36E77B94" w14:textId="77777777" w:rsidTr="4AF681B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478421"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A4BA8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93E2DF"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F53386" w14:textId="77777777" w:rsidR="003C44DE" w:rsidRDefault="005607A7" w:rsidP="00C664A0">
            <w:pPr>
              <w:rPr>
                <w:b/>
                <w:bCs/>
                <w:sz w:val="20"/>
                <w:szCs w:val="20"/>
              </w:rPr>
            </w:pPr>
            <w:proofErr w:type="gramStart"/>
            <w:r w:rsidRPr="003C44DE">
              <w:rPr>
                <w:b/>
                <w:bCs/>
                <w:sz w:val="20"/>
                <w:szCs w:val="20"/>
              </w:rPr>
              <w:t>Mandatory(</w:t>
            </w:r>
            <w:proofErr w:type="gramEnd"/>
            <w:r w:rsidR="003C44DE">
              <w:rPr>
                <w:b/>
                <w:bCs/>
                <w:sz w:val="20"/>
                <w:szCs w:val="20"/>
              </w:rPr>
              <w:t>1</w:t>
            </w:r>
            <w:r w:rsidRPr="003C44DE">
              <w:rPr>
                <w:b/>
                <w:bCs/>
                <w:sz w:val="20"/>
                <w:szCs w:val="20"/>
              </w:rPr>
              <w:t>)</w:t>
            </w:r>
          </w:p>
          <w:p w14:paraId="37735017" w14:textId="4D04E5EA" w:rsidR="005607A7" w:rsidRPr="003C44DE" w:rsidRDefault="005607A7" w:rsidP="004C39FF">
            <w:pPr>
              <w:jc w:val="center"/>
              <w:rPr>
                <w:b/>
                <w:bCs/>
                <w:sz w:val="20"/>
                <w:szCs w:val="20"/>
              </w:rPr>
            </w:pPr>
            <w:proofErr w:type="gramStart"/>
            <w:r w:rsidRPr="003C44DE">
              <w:rPr>
                <w:b/>
                <w:bCs/>
                <w:sz w:val="20"/>
                <w:szCs w:val="20"/>
              </w:rPr>
              <w:t>Optional(</w:t>
            </w:r>
            <w:proofErr w:type="gramEnd"/>
            <w:r w:rsidRPr="003C44DE">
              <w:rPr>
                <w:b/>
                <w:bCs/>
                <w:sz w:val="20"/>
                <w:szCs w:val="20"/>
              </w:rPr>
              <w:t>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D45C58" w14:textId="77777777" w:rsidR="005607A7" w:rsidRPr="003C44DE" w:rsidRDefault="005607A7" w:rsidP="00C664A0">
            <w:pPr>
              <w:rPr>
                <w:b/>
                <w:bCs/>
                <w:sz w:val="20"/>
                <w:szCs w:val="20"/>
              </w:rPr>
            </w:pPr>
            <w:r w:rsidRPr="003C44DE">
              <w:rPr>
                <w:b/>
                <w:bCs/>
                <w:sz w:val="20"/>
                <w:szCs w:val="20"/>
              </w:rPr>
              <w:t>comment</w:t>
            </w:r>
          </w:p>
        </w:tc>
      </w:tr>
      <w:tr w:rsidR="005607A7" w:rsidRPr="005607A7" w14:paraId="3434EF3F"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CADE9" w14:textId="77777777" w:rsidR="005607A7" w:rsidRPr="003C44DE" w:rsidRDefault="005607A7" w:rsidP="00C664A0">
            <w:pPr>
              <w:rPr>
                <w:sz w:val="20"/>
                <w:szCs w:val="20"/>
              </w:rPr>
            </w:pPr>
            <w:r w:rsidRPr="003C44DE">
              <w:rPr>
                <w:sz w:val="20"/>
                <w:szCs w:val="20"/>
              </w:rPr>
              <w:t>Name of the Modification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28B8FB"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4D6043" w14:textId="77777777" w:rsidR="005607A7" w:rsidRPr="003C44DE" w:rsidRDefault="005607A7" w:rsidP="00C664A0">
            <w:pPr>
              <w:rPr>
                <w:sz w:val="20"/>
                <w:szCs w:val="20"/>
              </w:rPr>
            </w:pPr>
            <w:r w:rsidRPr="003C44DE">
              <w:rPr>
                <w:sz w:val="20"/>
                <w:szCs w:val="20"/>
              </w:rPr>
              <w:t>NT=Acetylation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728D2F" w14:textId="35A854B4"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9F0950" w14:textId="3A88EA1A" w:rsidR="005607A7" w:rsidRPr="003C44DE" w:rsidRDefault="005607A7" w:rsidP="007432F9">
            <w:pPr>
              <w:jc w:val="both"/>
              <w:rPr>
                <w:sz w:val="20"/>
                <w:szCs w:val="20"/>
              </w:rPr>
            </w:pPr>
            <w:r w:rsidRPr="003C44DE">
              <w:rPr>
                <w:sz w:val="20"/>
                <w:szCs w:val="20"/>
              </w:rPr>
              <w:t>Name of the Term in this particular case</w:t>
            </w:r>
            <w:r w:rsidR="10F17B9D" w:rsidRPr="72B7514F">
              <w:rPr>
                <w:sz w:val="20"/>
                <w:szCs w:val="20"/>
              </w:rPr>
              <w:t>.</w:t>
            </w:r>
            <w:r w:rsidRPr="003C44DE">
              <w:rPr>
                <w:sz w:val="20"/>
                <w:szCs w:val="20"/>
              </w:rPr>
              <w:t xml:space="preserve"> </w:t>
            </w:r>
            <w:r w:rsidR="02382DC6" w:rsidRPr="093F2739">
              <w:rPr>
                <w:sz w:val="20"/>
                <w:szCs w:val="20"/>
              </w:rPr>
              <w:t xml:space="preserve">In </w:t>
            </w:r>
            <w:r w:rsidR="00F9208D">
              <w:rPr>
                <w:sz w:val="20"/>
                <w:szCs w:val="20"/>
              </w:rPr>
              <w:t xml:space="preserve">the </w:t>
            </w:r>
            <w:r w:rsidR="02382DC6" w:rsidRPr="093F2739">
              <w:rPr>
                <w:sz w:val="20"/>
                <w:szCs w:val="20"/>
              </w:rPr>
              <w:t xml:space="preserve">case </w:t>
            </w:r>
            <w:r w:rsidR="00BF462C" w:rsidRPr="093F2739">
              <w:rPr>
                <w:sz w:val="20"/>
                <w:szCs w:val="20"/>
              </w:rPr>
              <w:t>of</w:t>
            </w:r>
            <w:r w:rsidR="00BF462C" w:rsidRPr="003C44DE">
              <w:rPr>
                <w:sz w:val="20"/>
                <w:szCs w:val="20"/>
              </w:rPr>
              <w:t xml:space="preserve"> custom</w:t>
            </w:r>
            <w:r w:rsidRPr="003C44DE">
              <w:rPr>
                <w:sz w:val="20"/>
                <w:szCs w:val="20"/>
              </w:rPr>
              <w:t xml:space="preserve"> modifications</w:t>
            </w:r>
            <w:r w:rsidR="00822762">
              <w:rPr>
                <w:sz w:val="20"/>
                <w:szCs w:val="20"/>
              </w:rPr>
              <w:t>,</w:t>
            </w:r>
            <w:r w:rsidRPr="003C44DE">
              <w:rPr>
                <w:sz w:val="20"/>
                <w:szCs w:val="20"/>
              </w:rPr>
              <w:t xml:space="preserve"> </w:t>
            </w:r>
            <w:r w:rsidR="5E7942B9" w:rsidRPr="093F2739">
              <w:rPr>
                <w:sz w:val="20"/>
                <w:szCs w:val="20"/>
              </w:rPr>
              <w:t xml:space="preserve">it </w:t>
            </w:r>
            <w:r w:rsidRPr="003C44DE">
              <w:rPr>
                <w:sz w:val="20"/>
                <w:szCs w:val="20"/>
              </w:rPr>
              <w:t>can be a name defined by the user.</w:t>
            </w:r>
          </w:p>
        </w:tc>
      </w:tr>
      <w:tr w:rsidR="005607A7" w:rsidRPr="005607A7" w14:paraId="75AE65F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B0BAA" w14:textId="77777777" w:rsidR="005607A7" w:rsidRPr="003C44DE" w:rsidRDefault="005607A7" w:rsidP="00C664A0">
            <w:pPr>
              <w:rPr>
                <w:sz w:val="20"/>
                <w:szCs w:val="20"/>
              </w:rPr>
            </w:pPr>
            <w:r w:rsidRPr="003C44DE">
              <w:rPr>
                <w:sz w:val="20"/>
                <w:szCs w:val="20"/>
              </w:rPr>
              <w:t>Modification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7969"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D8656" w14:textId="77777777" w:rsidR="005607A7" w:rsidRPr="003C44DE" w:rsidRDefault="005607A7" w:rsidP="00C664A0">
            <w:pPr>
              <w:rPr>
                <w:sz w:val="20"/>
                <w:szCs w:val="20"/>
              </w:rPr>
            </w:pPr>
            <w:r w:rsidRPr="003C44DE">
              <w:rPr>
                <w:sz w:val="20"/>
                <w:szCs w:val="20"/>
              </w:rPr>
              <w:t>AC=UNIMOD:1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77F3D" w14:textId="15C64EEA"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91383" w14:textId="53B7919F" w:rsidR="005607A7" w:rsidRPr="003C44DE" w:rsidRDefault="005607A7" w:rsidP="007432F9">
            <w:pPr>
              <w:jc w:val="both"/>
              <w:rPr>
                <w:sz w:val="20"/>
                <w:szCs w:val="20"/>
              </w:rPr>
            </w:pPr>
            <w:r w:rsidRPr="003C44DE">
              <w:rPr>
                <w:sz w:val="20"/>
                <w:szCs w:val="20"/>
              </w:rPr>
              <w:t xml:space="preserve">Accession </w:t>
            </w:r>
            <w:r w:rsidR="516D87D2" w:rsidRPr="093F2739">
              <w:rPr>
                <w:sz w:val="20"/>
                <w:szCs w:val="20"/>
              </w:rPr>
              <w:t>number</w:t>
            </w:r>
            <w:r w:rsidRPr="093F2739">
              <w:rPr>
                <w:sz w:val="20"/>
                <w:szCs w:val="20"/>
              </w:rPr>
              <w:t xml:space="preserve"> </w:t>
            </w:r>
            <w:r w:rsidRPr="003C44DE">
              <w:rPr>
                <w:sz w:val="20"/>
                <w:szCs w:val="20"/>
              </w:rPr>
              <w:t>in an external database</w:t>
            </w:r>
            <w:r w:rsidR="1E3A52C3" w:rsidRPr="72B7514F">
              <w:rPr>
                <w:sz w:val="20"/>
                <w:szCs w:val="20"/>
              </w:rPr>
              <w:t>.</w:t>
            </w:r>
            <w:r w:rsidRPr="003C44DE">
              <w:rPr>
                <w:sz w:val="20"/>
                <w:szCs w:val="20"/>
              </w:rPr>
              <w:t xml:space="preserve"> UNIMOD or PSI-MOD </w:t>
            </w:r>
            <w:r w:rsidR="36C00662" w:rsidRPr="72B7514F">
              <w:rPr>
                <w:sz w:val="20"/>
                <w:szCs w:val="20"/>
              </w:rPr>
              <w:t xml:space="preserve">are </w:t>
            </w:r>
            <w:r w:rsidR="384B94AD" w:rsidRPr="72B7514F">
              <w:rPr>
                <w:sz w:val="20"/>
                <w:szCs w:val="20"/>
              </w:rPr>
              <w:t xml:space="preserve">currently </w:t>
            </w:r>
            <w:r w:rsidRPr="003C44DE">
              <w:rPr>
                <w:sz w:val="20"/>
                <w:szCs w:val="20"/>
              </w:rPr>
              <w:t>supported.</w:t>
            </w:r>
          </w:p>
        </w:tc>
      </w:tr>
      <w:tr w:rsidR="005607A7" w:rsidRPr="005607A7" w14:paraId="446A239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8A018E" w14:textId="77777777" w:rsidR="005607A7" w:rsidRPr="003C44DE" w:rsidRDefault="005607A7" w:rsidP="00C664A0">
            <w:pPr>
              <w:rPr>
                <w:sz w:val="20"/>
                <w:szCs w:val="20"/>
              </w:rPr>
            </w:pPr>
            <w:r w:rsidRPr="003C44DE">
              <w:rPr>
                <w:sz w:val="20"/>
                <w:szCs w:val="20"/>
              </w:rPr>
              <w:t>Chemical Formula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A7C2D" w14:textId="77777777" w:rsidR="005607A7" w:rsidRPr="003C44DE" w:rsidRDefault="005607A7" w:rsidP="00C664A0">
            <w:pPr>
              <w:rPr>
                <w:sz w:val="20"/>
                <w:szCs w:val="20"/>
              </w:rPr>
            </w:pPr>
            <w:r w:rsidRPr="003C44DE">
              <w:rPr>
                <w:sz w:val="20"/>
                <w:szCs w:val="20"/>
              </w:rPr>
              <w:t>CF</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AB126" w14:textId="77777777" w:rsidR="005607A7" w:rsidRPr="003C44DE" w:rsidRDefault="005607A7" w:rsidP="00C664A0">
            <w:pPr>
              <w:rPr>
                <w:sz w:val="20"/>
                <w:szCs w:val="20"/>
              </w:rPr>
            </w:pPr>
            <w:r w:rsidRPr="003C44DE">
              <w:rPr>
                <w:sz w:val="20"/>
                <w:szCs w:val="20"/>
              </w:rPr>
              <w:t>CF=</w:t>
            </w:r>
            <w:proofErr w:type="gramStart"/>
            <w:r w:rsidRPr="003C44DE">
              <w:rPr>
                <w:sz w:val="20"/>
                <w:szCs w:val="20"/>
              </w:rPr>
              <w:t>H(</w:t>
            </w:r>
            <w:proofErr w:type="gramEnd"/>
            <w:r w:rsidRPr="003C44DE">
              <w:rPr>
                <w:sz w:val="20"/>
                <w:szCs w:val="20"/>
              </w:rPr>
              <w:t>2)C(2)O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DAE0BC" w14:textId="73CE327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EC75A6" w14:textId="29060756" w:rsidR="005607A7" w:rsidRPr="003C44DE" w:rsidRDefault="005607A7" w:rsidP="007432F9">
            <w:pPr>
              <w:jc w:val="both"/>
              <w:rPr>
                <w:sz w:val="20"/>
                <w:szCs w:val="20"/>
              </w:rPr>
            </w:pPr>
            <w:r w:rsidRPr="003C44DE">
              <w:rPr>
                <w:sz w:val="20"/>
                <w:szCs w:val="20"/>
              </w:rPr>
              <w:t>This is the chemical formula of the added or removed atoms. For the formula composition please follow the guidelines from </w:t>
            </w:r>
            <w:hyperlink r:id="rId62">
              <w:r w:rsidRPr="093F2739">
                <w:rPr>
                  <w:rStyle w:val="Hyperlink"/>
                  <w:sz w:val="20"/>
                  <w:szCs w:val="20"/>
                </w:rPr>
                <w:t>UNIMOD</w:t>
              </w:r>
            </w:hyperlink>
            <w:r w:rsidR="657E22FC" w:rsidRPr="093F2739">
              <w:rPr>
                <w:sz w:val="20"/>
                <w:szCs w:val="20"/>
              </w:rPr>
              <w:t>.</w:t>
            </w:r>
          </w:p>
        </w:tc>
      </w:tr>
      <w:tr w:rsidR="005607A7" w:rsidRPr="005607A7" w14:paraId="5BE874A4"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534BA" w14:textId="77777777" w:rsidR="005607A7" w:rsidRPr="003C44DE" w:rsidRDefault="005607A7" w:rsidP="00C664A0">
            <w:pPr>
              <w:rPr>
                <w:sz w:val="20"/>
                <w:szCs w:val="20"/>
              </w:rPr>
            </w:pPr>
            <w:r w:rsidRPr="003C44DE">
              <w:rPr>
                <w:sz w:val="20"/>
                <w:szCs w:val="20"/>
              </w:rPr>
              <w:t>Modification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48343" w14:textId="77777777" w:rsidR="005607A7" w:rsidRPr="003C44DE" w:rsidRDefault="005607A7" w:rsidP="00C664A0">
            <w:pPr>
              <w:rPr>
                <w:sz w:val="20"/>
                <w:szCs w:val="20"/>
              </w:rPr>
            </w:pPr>
            <w:r w:rsidRPr="003C44DE">
              <w:rPr>
                <w:sz w:val="20"/>
                <w:szCs w:val="20"/>
              </w:rPr>
              <w:t>MT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C63F4" w14:textId="77777777" w:rsidR="005607A7" w:rsidRPr="003C44DE" w:rsidRDefault="005607A7" w:rsidP="00C664A0">
            <w:pPr>
              <w:rPr>
                <w:sz w:val="20"/>
                <w:szCs w:val="20"/>
              </w:rPr>
            </w:pPr>
            <w:r w:rsidRPr="003C44DE">
              <w:rPr>
                <w:sz w:val="20"/>
                <w:szCs w:val="20"/>
              </w:rPr>
              <w:t>MT=Fixed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34D79" w14:textId="4872AF56"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FFE2" w14:textId="64EA6D9B" w:rsidR="005607A7" w:rsidRPr="003C44DE" w:rsidRDefault="005607A7" w:rsidP="007432F9">
            <w:pPr>
              <w:jc w:val="both"/>
              <w:rPr>
                <w:sz w:val="20"/>
                <w:szCs w:val="20"/>
              </w:rPr>
            </w:pPr>
            <w:r w:rsidRPr="003C44DE">
              <w:rPr>
                <w:sz w:val="20"/>
                <w:szCs w:val="20"/>
              </w:rPr>
              <w:t xml:space="preserve">This specifies which modification group the modification </w:t>
            </w:r>
            <w:r w:rsidR="7BCA10D9" w:rsidRPr="093F2739">
              <w:rPr>
                <w:sz w:val="20"/>
                <w:szCs w:val="20"/>
              </w:rPr>
              <w:t>belongs to</w:t>
            </w:r>
            <w:r w:rsidRPr="093F2739">
              <w:rPr>
                <w:sz w:val="20"/>
                <w:szCs w:val="20"/>
              </w:rPr>
              <w:t xml:space="preserve">. </w:t>
            </w:r>
            <w:r w:rsidR="0DA1782B" w:rsidRPr="093F2739">
              <w:rPr>
                <w:sz w:val="20"/>
                <w:szCs w:val="20"/>
              </w:rPr>
              <w:t xml:space="preserve">The choices </w:t>
            </w:r>
            <w:r w:rsidR="00BF462C" w:rsidRPr="093F2739">
              <w:rPr>
                <w:sz w:val="20"/>
                <w:szCs w:val="20"/>
              </w:rPr>
              <w:t>are</w:t>
            </w:r>
            <w:r w:rsidR="00BF462C" w:rsidRPr="003C44DE">
              <w:rPr>
                <w:sz w:val="20"/>
                <w:szCs w:val="20"/>
              </w:rPr>
              <w:t>:</w:t>
            </w:r>
            <w:r w:rsidRPr="003C44DE">
              <w:rPr>
                <w:sz w:val="20"/>
                <w:szCs w:val="20"/>
              </w:rPr>
              <w:t xml:space="preserve"> [Fixed, Variable, Annotated]. </w:t>
            </w:r>
            <w:r w:rsidR="0FCA8FAD" w:rsidRPr="093F2739">
              <w:rPr>
                <w:sz w:val="20"/>
                <w:szCs w:val="20"/>
              </w:rPr>
              <w:t xml:space="preserve">The term </w:t>
            </w:r>
            <w:r w:rsidRPr="003C44DE">
              <w:rPr>
                <w:i/>
                <w:iCs/>
                <w:sz w:val="20"/>
                <w:szCs w:val="20"/>
              </w:rPr>
              <w:t>Annotated</w:t>
            </w:r>
            <w:r w:rsidRPr="003C44DE">
              <w:rPr>
                <w:sz w:val="20"/>
                <w:szCs w:val="20"/>
              </w:rPr>
              <w:t xml:space="preserve"> is used to </w:t>
            </w:r>
            <w:r w:rsidR="40DF87D5" w:rsidRPr="093F2739">
              <w:rPr>
                <w:sz w:val="20"/>
                <w:szCs w:val="20"/>
              </w:rPr>
              <w:t xml:space="preserve">enable the </w:t>
            </w:r>
            <w:r w:rsidRPr="003C44DE">
              <w:rPr>
                <w:sz w:val="20"/>
                <w:szCs w:val="20"/>
              </w:rPr>
              <w:t xml:space="preserve">search for all the occurrences of the modification into an annotated protein database file </w:t>
            </w:r>
            <w:r w:rsidR="69E28D31" w:rsidRPr="093F2739">
              <w:rPr>
                <w:sz w:val="20"/>
                <w:szCs w:val="20"/>
              </w:rPr>
              <w:t>such as</w:t>
            </w:r>
            <w:r w:rsidRPr="003C44DE">
              <w:rPr>
                <w:sz w:val="20"/>
                <w:szCs w:val="20"/>
              </w:rPr>
              <w:t xml:space="preserve"> UNIPROT XML or PEFF.</w:t>
            </w:r>
          </w:p>
        </w:tc>
      </w:tr>
      <w:tr w:rsidR="005607A7" w:rsidRPr="005607A7" w14:paraId="3ACF550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CF9503" w14:textId="77777777" w:rsidR="005607A7" w:rsidRPr="003C44DE" w:rsidRDefault="005607A7" w:rsidP="00C664A0">
            <w:pPr>
              <w:rPr>
                <w:sz w:val="20"/>
                <w:szCs w:val="20"/>
              </w:rPr>
            </w:pPr>
            <w:r w:rsidRPr="003C44DE">
              <w:rPr>
                <w:sz w:val="20"/>
                <w:szCs w:val="20"/>
              </w:rPr>
              <w:t>Position of the modification in the Polypeptide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948156" w14:textId="77777777" w:rsidR="005607A7" w:rsidRPr="003C44DE" w:rsidRDefault="005607A7" w:rsidP="00C664A0">
            <w:pPr>
              <w:rPr>
                <w:sz w:val="20"/>
                <w:szCs w:val="20"/>
              </w:rPr>
            </w:pPr>
            <w:r w:rsidRPr="003C44DE">
              <w:rPr>
                <w:sz w:val="20"/>
                <w:szCs w:val="20"/>
              </w:rPr>
              <w:t>PP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3293CA" w14:textId="77777777" w:rsidR="005607A7" w:rsidRPr="003C44DE" w:rsidRDefault="005607A7" w:rsidP="00C664A0">
            <w:pPr>
              <w:rPr>
                <w:sz w:val="20"/>
                <w:szCs w:val="20"/>
              </w:rPr>
            </w:pPr>
            <w:r w:rsidRPr="003C44DE">
              <w:rPr>
                <w:sz w:val="20"/>
                <w:szCs w:val="20"/>
              </w:rPr>
              <w:t>PP=Any N-term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5C7429" w14:textId="72BD4164"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E1498D" w14:textId="3581EE38" w:rsidR="005607A7" w:rsidRPr="003C44DE" w:rsidRDefault="005607A7" w:rsidP="004F415B">
            <w:pPr>
              <w:jc w:val="both"/>
              <w:rPr>
                <w:sz w:val="20"/>
                <w:szCs w:val="20"/>
              </w:rPr>
            </w:pPr>
            <w:r w:rsidRPr="003C44DE">
              <w:rPr>
                <w:sz w:val="20"/>
                <w:szCs w:val="20"/>
              </w:rPr>
              <w:t xml:space="preserve">Choose from the following options: [Anywhere, Protein N-term, Protein C-term, Any N-term, Any C-term]. </w:t>
            </w:r>
            <w:r w:rsidR="00822762">
              <w:rPr>
                <w:sz w:val="20"/>
                <w:szCs w:val="20"/>
              </w:rPr>
              <w:t>The default</w:t>
            </w:r>
            <w:r w:rsidRPr="003C44DE">
              <w:rPr>
                <w:sz w:val="20"/>
                <w:szCs w:val="20"/>
              </w:rPr>
              <w:t xml:space="preserve"> is </w:t>
            </w:r>
            <w:r w:rsidRPr="003C44DE">
              <w:rPr>
                <w:b/>
                <w:bCs/>
                <w:sz w:val="20"/>
                <w:szCs w:val="20"/>
              </w:rPr>
              <w:t>Anywhere</w:t>
            </w:r>
            <w:r w:rsidRPr="003C44DE">
              <w:rPr>
                <w:sz w:val="20"/>
                <w:szCs w:val="20"/>
              </w:rPr>
              <w:t>.</w:t>
            </w:r>
          </w:p>
        </w:tc>
      </w:tr>
      <w:tr w:rsidR="005607A7" w:rsidRPr="005607A7" w14:paraId="44CEF76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EC1B8" w14:textId="77777777" w:rsidR="005607A7" w:rsidRPr="003C44DE" w:rsidRDefault="005607A7" w:rsidP="00C664A0">
            <w:pPr>
              <w:rPr>
                <w:sz w:val="20"/>
                <w:szCs w:val="20"/>
              </w:rPr>
            </w:pPr>
            <w:r w:rsidRPr="003C44DE">
              <w:rPr>
                <w:sz w:val="20"/>
                <w:szCs w:val="20"/>
              </w:rPr>
              <w:t>Target Amino acid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333" w14:textId="77777777" w:rsidR="005607A7" w:rsidRPr="003C44DE" w:rsidRDefault="005607A7" w:rsidP="00C664A0">
            <w:pPr>
              <w:rPr>
                <w:sz w:val="20"/>
                <w:szCs w:val="20"/>
              </w:rPr>
            </w:pPr>
            <w:r w:rsidRPr="003C44DE">
              <w:rPr>
                <w:sz w:val="20"/>
                <w:szCs w:val="20"/>
              </w:rPr>
              <w:t>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DDFD3" w14:textId="77777777" w:rsidR="005607A7" w:rsidRPr="003C44DE" w:rsidRDefault="005607A7" w:rsidP="00C664A0">
            <w:pPr>
              <w:rPr>
                <w:sz w:val="20"/>
                <w:szCs w:val="20"/>
              </w:rPr>
            </w:pPr>
            <w:r w:rsidRPr="003C44DE">
              <w:rPr>
                <w:sz w:val="20"/>
                <w:szCs w:val="20"/>
              </w:rPr>
              <w:t>TA=</w:t>
            </w:r>
            <w:proofErr w:type="gramStart"/>
            <w:r w:rsidRPr="003C44DE">
              <w:rPr>
                <w:sz w:val="20"/>
                <w:szCs w:val="20"/>
              </w:rPr>
              <w:t>S,T</w:t>
            </w:r>
            <w:proofErr w:type="gramEnd"/>
            <w:r w:rsidRPr="003C44DE">
              <w:rPr>
                <w:sz w:val="20"/>
                <w:szCs w:val="20"/>
              </w:rP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06265" w14:textId="6B59DBF1"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B6DC4" w14:textId="4C6D737A" w:rsidR="005607A7" w:rsidRPr="003C44DE" w:rsidRDefault="005607A7" w:rsidP="004F415B">
            <w:pPr>
              <w:jc w:val="both"/>
              <w:rPr>
                <w:sz w:val="20"/>
                <w:szCs w:val="20"/>
              </w:rPr>
            </w:pPr>
            <w:r w:rsidRPr="003C44DE">
              <w:rPr>
                <w:sz w:val="20"/>
                <w:szCs w:val="20"/>
              </w:rPr>
              <w:t xml:space="preserve">The target amino acid </w:t>
            </w:r>
            <w:r w:rsidR="22516CA1" w:rsidRPr="093F2739">
              <w:rPr>
                <w:sz w:val="20"/>
                <w:szCs w:val="20"/>
              </w:rPr>
              <w:t>residue</w:t>
            </w:r>
            <w:r w:rsidRPr="003C44DE">
              <w:rPr>
                <w:sz w:val="20"/>
                <w:szCs w:val="20"/>
              </w:rPr>
              <w:t xml:space="preserve">. If the modification targets multiple sites, it can be </w:t>
            </w:r>
            <w:r w:rsidRPr="003C44DE">
              <w:rPr>
                <w:sz w:val="20"/>
                <w:szCs w:val="20"/>
              </w:rPr>
              <w:lastRenderedPageBreak/>
              <w:t>separated by </w:t>
            </w:r>
            <w:r w:rsidR="00822762">
              <w:rPr>
                <w:sz w:val="20"/>
                <w:szCs w:val="20"/>
              </w:rPr>
              <w:t xml:space="preserve">the </w:t>
            </w:r>
            <w:r w:rsidR="2C692B4F" w:rsidRPr="0C727EEC">
              <w:rPr>
                <w:sz w:val="20"/>
                <w:szCs w:val="20"/>
              </w:rPr>
              <w:t>TA</w:t>
            </w:r>
            <w:r w:rsidR="028E9A3B" w:rsidRPr="093F2739">
              <w:rPr>
                <w:sz w:val="20"/>
                <w:szCs w:val="20"/>
              </w:rPr>
              <w:t xml:space="preserve"> (see below)</w:t>
            </w:r>
            <w:r w:rsidRPr="093F2739">
              <w:rPr>
                <w:sz w:val="20"/>
                <w:szCs w:val="20"/>
              </w:rPr>
              <w:t>.</w:t>
            </w:r>
          </w:p>
        </w:tc>
      </w:tr>
      <w:tr w:rsidR="005607A7" w:rsidRPr="005607A7" w14:paraId="3AEAF819"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72149" w14:textId="77777777" w:rsidR="005607A7" w:rsidRPr="003C44DE" w:rsidRDefault="005607A7" w:rsidP="00C664A0">
            <w:pPr>
              <w:rPr>
                <w:sz w:val="20"/>
                <w:szCs w:val="20"/>
              </w:rPr>
            </w:pPr>
            <w:r w:rsidRPr="003C44DE">
              <w:rPr>
                <w:sz w:val="20"/>
                <w:szCs w:val="20"/>
              </w:rPr>
              <w:lastRenderedPageBreak/>
              <w:t>Monoisotopic 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C4BDB1" w14:textId="77777777" w:rsidR="005607A7" w:rsidRPr="003C44DE" w:rsidRDefault="005607A7" w:rsidP="00C664A0">
            <w:pPr>
              <w:rPr>
                <w:sz w:val="20"/>
                <w:szCs w:val="20"/>
              </w:rPr>
            </w:pPr>
            <w:r w:rsidRPr="003C44DE">
              <w:rPr>
                <w:sz w:val="20"/>
                <w:szCs w:val="20"/>
              </w:rPr>
              <w:t>MM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AE16C7" w14:textId="77777777" w:rsidR="005607A7" w:rsidRPr="003C44DE" w:rsidRDefault="005607A7" w:rsidP="00C664A0">
            <w:pPr>
              <w:rPr>
                <w:sz w:val="20"/>
                <w:szCs w:val="20"/>
              </w:rPr>
            </w:pPr>
            <w:r w:rsidRPr="003C44DE">
              <w:rPr>
                <w:sz w:val="20"/>
                <w:szCs w:val="20"/>
              </w:rPr>
              <w:t>MM=42.010565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ACA44A" w14:textId="71578C02"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27761D" w14:textId="2A4064F3" w:rsidR="005607A7" w:rsidRPr="003C44DE" w:rsidRDefault="005607A7" w:rsidP="004F415B">
            <w:pPr>
              <w:jc w:val="both"/>
              <w:rPr>
                <w:sz w:val="20"/>
                <w:szCs w:val="20"/>
              </w:rPr>
            </w:pPr>
            <w:r w:rsidRPr="003C44DE">
              <w:rPr>
                <w:sz w:val="20"/>
                <w:szCs w:val="20"/>
              </w:rPr>
              <w:t xml:space="preserve">The exact </w:t>
            </w:r>
            <w:r w:rsidR="00142DC0" w:rsidRPr="72B7514F">
              <w:rPr>
                <w:sz w:val="20"/>
                <w:szCs w:val="20"/>
              </w:rPr>
              <w:t>monoisotopic</w:t>
            </w:r>
            <w:r w:rsidRPr="72B7514F">
              <w:rPr>
                <w:sz w:val="20"/>
                <w:szCs w:val="20"/>
              </w:rPr>
              <w:t xml:space="preserve"> </w:t>
            </w:r>
            <w:r w:rsidRPr="003C44DE">
              <w:rPr>
                <w:sz w:val="20"/>
                <w:szCs w:val="20"/>
              </w:rPr>
              <w:t xml:space="preserve">atomic mass </w:t>
            </w:r>
            <w:r w:rsidR="00BF462C" w:rsidRPr="003C44DE">
              <w:rPr>
                <w:sz w:val="20"/>
                <w:szCs w:val="20"/>
              </w:rPr>
              <w:t xml:space="preserve">shift </w:t>
            </w:r>
            <w:r w:rsidR="00BF462C">
              <w:rPr>
                <w:sz w:val="20"/>
                <w:szCs w:val="20"/>
              </w:rPr>
              <w:t>produced</w:t>
            </w:r>
            <w:r w:rsidRPr="003C44DE">
              <w:rPr>
                <w:sz w:val="20"/>
                <w:szCs w:val="20"/>
              </w:rPr>
              <w:t xml:space="preserve"> by the modification. Please use at least 5 decimal places of accuracy. This </w:t>
            </w:r>
            <w:r w:rsidR="5286B49B" w:rsidRPr="093F2739">
              <w:rPr>
                <w:sz w:val="20"/>
                <w:szCs w:val="20"/>
              </w:rPr>
              <w:t>SHOULD</w:t>
            </w:r>
            <w:r w:rsidRPr="003C44DE">
              <w:rPr>
                <w:sz w:val="20"/>
                <w:szCs w:val="20"/>
              </w:rPr>
              <w:t xml:space="preserve"> only be used if the chemical formula of the modification </w:t>
            </w:r>
            <w:r w:rsidR="00961E92" w:rsidRPr="72B7514F">
              <w:rPr>
                <w:sz w:val="20"/>
                <w:szCs w:val="20"/>
              </w:rPr>
              <w:t>is</w:t>
            </w:r>
            <w:r w:rsidRPr="72B7514F">
              <w:rPr>
                <w:sz w:val="20"/>
                <w:szCs w:val="20"/>
              </w:rPr>
              <w:t xml:space="preserve"> </w:t>
            </w:r>
            <w:r w:rsidRPr="003C44DE">
              <w:rPr>
                <w:sz w:val="20"/>
                <w:szCs w:val="20"/>
              </w:rPr>
              <w:t xml:space="preserve">not known. If the chemical formula is specified, the monoisotopic mass will be overwritten by the </w:t>
            </w:r>
            <w:r w:rsidRPr="0C727EEC">
              <w:rPr>
                <w:sz w:val="20"/>
                <w:szCs w:val="20"/>
              </w:rPr>
              <w:t>c</w:t>
            </w:r>
            <w:r w:rsidR="62FFD086" w:rsidRPr="0C727EEC">
              <w:rPr>
                <w:sz w:val="20"/>
                <w:szCs w:val="20"/>
              </w:rPr>
              <w:t>a</w:t>
            </w:r>
            <w:r w:rsidRPr="0C727EEC">
              <w:rPr>
                <w:sz w:val="20"/>
                <w:szCs w:val="20"/>
              </w:rPr>
              <w:t>lculated</w:t>
            </w:r>
            <w:r w:rsidRPr="003C44DE">
              <w:rPr>
                <w:sz w:val="20"/>
                <w:szCs w:val="20"/>
              </w:rPr>
              <w:t xml:space="preserve"> monoisotopic mass.</w:t>
            </w:r>
          </w:p>
        </w:tc>
      </w:tr>
      <w:tr w:rsidR="005607A7" w:rsidRPr="005607A7" w14:paraId="25B54F7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CAE72" w14:textId="77777777" w:rsidR="005607A7" w:rsidRPr="003C44DE" w:rsidRDefault="005607A7" w:rsidP="00C664A0">
            <w:pPr>
              <w:rPr>
                <w:sz w:val="20"/>
                <w:szCs w:val="20"/>
              </w:rPr>
            </w:pPr>
            <w:r w:rsidRPr="003C44DE">
              <w:rPr>
                <w:sz w:val="20"/>
                <w:szCs w:val="20"/>
              </w:rPr>
              <w:t>Target Site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D43AD" w14:textId="77777777" w:rsidR="005607A7" w:rsidRPr="003C44DE" w:rsidRDefault="005607A7" w:rsidP="00C664A0">
            <w:pPr>
              <w:rPr>
                <w:sz w:val="20"/>
                <w:szCs w:val="20"/>
              </w:rPr>
            </w:pPr>
            <w:r w:rsidRPr="003C44DE">
              <w:rPr>
                <w:sz w:val="20"/>
                <w:szCs w:val="20"/>
              </w:rPr>
              <w:t>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A0BC7" w14:textId="77777777" w:rsidR="005607A7" w:rsidRPr="003C44DE" w:rsidRDefault="005607A7" w:rsidP="00C664A0">
            <w:pPr>
              <w:rPr>
                <w:sz w:val="20"/>
                <w:szCs w:val="20"/>
              </w:rPr>
            </w:pPr>
            <w:r w:rsidRPr="003C44DE">
              <w:rPr>
                <w:sz w:val="20"/>
                <w:szCs w:val="20"/>
              </w:rPr>
              <w:t>TS=N[^</w:t>
            </w:r>
            <w:proofErr w:type="gramStart"/>
            <w:r w:rsidRPr="003C44DE">
              <w:rPr>
                <w:sz w:val="20"/>
                <w:szCs w:val="20"/>
              </w:rPr>
              <w:t>P][</w:t>
            </w:r>
            <w:proofErr w:type="gramEnd"/>
            <w:r w:rsidRPr="003C44DE">
              <w:rPr>
                <w:sz w:val="20"/>
                <w:szCs w:val="20"/>
              </w:rPr>
              <w:t>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2B985" w14:textId="46A31273"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F044" w14:textId="7AA5E685" w:rsidR="005607A7" w:rsidRPr="003C44DE" w:rsidRDefault="005607A7" w:rsidP="004F415B">
            <w:pPr>
              <w:jc w:val="both"/>
              <w:rPr>
                <w:sz w:val="20"/>
                <w:szCs w:val="20"/>
              </w:rPr>
            </w:pPr>
            <w:r w:rsidRPr="003C44DE">
              <w:rPr>
                <w:sz w:val="20"/>
                <w:szCs w:val="20"/>
              </w:rPr>
              <w:t xml:space="preserve">For some software, it is important to capture complex rules for modification sites as regular expressions. These use cases </w:t>
            </w:r>
            <w:r w:rsidR="0FE4A76A" w:rsidRPr="093F2739">
              <w:rPr>
                <w:sz w:val="20"/>
                <w:szCs w:val="20"/>
              </w:rPr>
              <w:t>SHOULD</w:t>
            </w:r>
            <w:r w:rsidRPr="003C44DE">
              <w:rPr>
                <w:sz w:val="20"/>
                <w:szCs w:val="20"/>
              </w:rPr>
              <w:t xml:space="preserve"> be specified as regular expressions.</w:t>
            </w:r>
          </w:p>
        </w:tc>
      </w:tr>
    </w:tbl>
    <w:p w14:paraId="37B5B416" w14:textId="77777777" w:rsidR="005607A7" w:rsidRPr="005607A7" w:rsidRDefault="005607A7" w:rsidP="00C664A0">
      <w:pPr>
        <w:rPr>
          <w:vanish/>
        </w:rPr>
      </w:pPr>
    </w:p>
    <w:p w14:paraId="5F92E48F" w14:textId="77777777" w:rsidR="003C44DE" w:rsidRDefault="003C44DE" w:rsidP="00C664A0"/>
    <w:p w14:paraId="25EBC4E5" w14:textId="33C6CECA" w:rsidR="003C44DE" w:rsidRDefault="003C44DE" w:rsidP="007432F9">
      <w:pPr>
        <w:jc w:val="both"/>
      </w:pPr>
      <w:r w:rsidRPr="005607A7">
        <w:t xml:space="preserve">We </w:t>
      </w:r>
      <w:r w:rsidR="00BF462C">
        <w:t>RECOMMEND</w:t>
      </w:r>
      <w:r w:rsidR="00BF462C" w:rsidRPr="005607A7">
        <w:t xml:space="preserve"> </w:t>
      </w:r>
      <w:r w:rsidR="00F9208D">
        <w:t>using</w:t>
      </w:r>
      <w:r w:rsidRPr="005607A7">
        <w:t xml:space="preserve"> the </w:t>
      </w:r>
      <w:proofErr w:type="spellStart"/>
      <w:r w:rsidR="2C62C094">
        <w:t>Unimod</w:t>
      </w:r>
      <w:proofErr w:type="spellEnd"/>
      <w:r w:rsidRPr="005607A7">
        <w:t xml:space="preserve"> interim name or the PSI-MOD name</w:t>
      </w:r>
      <w:r w:rsidR="55739BCB">
        <w:t xml:space="preserve"> for indicating the modification name</w:t>
      </w:r>
      <w:r>
        <w:t>.</w:t>
      </w:r>
      <w:r w:rsidRPr="005607A7">
        <w:t xml:space="preserve"> For custom modifications, we </w:t>
      </w:r>
      <w:r w:rsidR="00B76121">
        <w:t>RECOMMEND</w:t>
      </w:r>
      <w:r w:rsidR="00B76121" w:rsidRPr="005607A7">
        <w:t xml:space="preserve"> </w:t>
      </w:r>
      <w:r w:rsidRPr="005607A7">
        <w:t>using an intuitive name. If the PTM is unknown (custom), the </w:t>
      </w:r>
      <w:r w:rsidRPr="005607A7">
        <w:rPr>
          <w:i/>
          <w:iCs/>
        </w:rPr>
        <w:t>Chemical Formula</w:t>
      </w:r>
      <w:r w:rsidRPr="005607A7">
        <w:t> or </w:t>
      </w:r>
      <w:r w:rsidRPr="005607A7">
        <w:rPr>
          <w:i/>
          <w:iCs/>
        </w:rPr>
        <w:t>Monoisotopic Mass</w:t>
      </w:r>
      <w:r w:rsidRPr="005607A7">
        <w:t> MUST be annotated.</w:t>
      </w:r>
    </w:p>
    <w:p w14:paraId="6E87D6EE" w14:textId="77777777" w:rsidR="003C44DE" w:rsidRPr="003C44DE" w:rsidRDefault="003C44DE" w:rsidP="00C664A0"/>
    <w:p w14:paraId="5A0E2695" w14:textId="38BA14D4" w:rsidR="005607A7" w:rsidRDefault="005607A7" w:rsidP="003978F9">
      <w:pPr>
        <w:jc w:val="both"/>
      </w:pPr>
      <w:r w:rsidRPr="005607A7">
        <w:t xml:space="preserve">An example of </w:t>
      </w:r>
      <w:r w:rsidR="00B51042">
        <w:t>an</w:t>
      </w:r>
      <w:r w:rsidRPr="005607A7">
        <w:t> </w:t>
      </w:r>
      <w:r w:rsidRPr="004214A0">
        <w:t>SDRF</w:t>
      </w:r>
      <w:r w:rsidR="500CBA9E" w:rsidRPr="004214A0">
        <w:t>-Proteomics</w:t>
      </w:r>
      <w:r w:rsidRPr="005607A7">
        <w:t> file with sample modifications annotated</w:t>
      </w:r>
      <w:r w:rsidR="00D04F58">
        <w:t xml:space="preserve">, where each modification needs an extra </w:t>
      </w:r>
      <w:r w:rsidR="002341F9">
        <w:t>column</w:t>
      </w:r>
      <w:r w:rsidR="044F601B">
        <w:t xml:space="preserve"> in the file format</w:t>
      </w:r>
      <w:r>
        <w:t>:</w:t>
      </w:r>
    </w:p>
    <w:p w14:paraId="77B02134"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268"/>
        <w:gridCol w:w="4380"/>
        <w:gridCol w:w="2976"/>
      </w:tblGrid>
      <w:tr w:rsidR="005607A7" w:rsidRPr="005607A7" w14:paraId="26262B0F" w14:textId="77777777" w:rsidTr="0AE74FD2">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EB1AE9" w14:textId="3B0D8D8E" w:rsidR="005607A7" w:rsidRPr="003C44DE" w:rsidRDefault="6B8CA40E" w:rsidP="00C664A0">
            <w:pPr>
              <w:rPr>
                <w:sz w:val="20"/>
                <w:szCs w:val="20"/>
              </w:rPr>
            </w:pPr>
            <w:r w:rsidRPr="0AE74FD2">
              <w:rPr>
                <w:sz w:val="20"/>
                <w:szCs w:val="20"/>
              </w:rPr>
              <w:t>source name</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74555B" w14:textId="77777777" w:rsidR="005607A7" w:rsidRPr="004214A0" w:rsidRDefault="005607A7" w:rsidP="00C664A0">
            <w:pPr>
              <w:rPr>
                <w:sz w:val="20"/>
                <w:szCs w:val="20"/>
              </w:rPr>
            </w:pPr>
            <w:proofErr w:type="gramStart"/>
            <w:r w:rsidRPr="004214A0">
              <w:rPr>
                <w:sz w:val="20"/>
                <w:szCs w:val="20"/>
              </w:rPr>
              <w:t>comment[</w:t>
            </w:r>
            <w:proofErr w:type="gramEnd"/>
            <w:r w:rsidRPr="004214A0">
              <w:rPr>
                <w:sz w:val="20"/>
                <w:szCs w:val="20"/>
              </w:rPr>
              <w:t>modification parameters]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4F83" w14:textId="3864A440" w:rsidR="005607A7" w:rsidRPr="004214A0" w:rsidRDefault="005607A7" w:rsidP="00C664A0">
            <w:pPr>
              <w:rPr>
                <w:sz w:val="20"/>
                <w:szCs w:val="20"/>
              </w:rPr>
            </w:pPr>
            <w:proofErr w:type="gramStart"/>
            <w:r w:rsidRPr="0AE74FD2">
              <w:rPr>
                <w:sz w:val="20"/>
                <w:szCs w:val="20"/>
              </w:rPr>
              <w:t>comment[</w:t>
            </w:r>
            <w:proofErr w:type="gramEnd"/>
            <w:r w:rsidRPr="0AE74FD2">
              <w:rPr>
                <w:sz w:val="20"/>
                <w:szCs w:val="20"/>
              </w:rPr>
              <w:t>modification parameters]</w:t>
            </w:r>
          </w:p>
        </w:tc>
      </w:tr>
      <w:tr w:rsidR="005607A7" w:rsidRPr="005607A7" w14:paraId="4CA89CE6" w14:textId="77777777" w:rsidTr="0AE74FD2">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4EA974" w14:textId="77777777" w:rsidR="005607A7" w:rsidRPr="003C44DE" w:rsidRDefault="005607A7" w:rsidP="00C664A0">
            <w:pPr>
              <w:rPr>
                <w:sz w:val="20"/>
                <w:szCs w:val="20"/>
              </w:rPr>
            </w:pPr>
            <w:r w:rsidRPr="003C44DE">
              <w:rPr>
                <w:sz w:val="20"/>
                <w:szCs w:val="20"/>
              </w:rPr>
              <w:t>sample 1</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79A29" w14:textId="5E1A9A22" w:rsidR="005607A7" w:rsidRPr="003C44DE" w:rsidRDefault="005607A7" w:rsidP="00C664A0">
            <w:pPr>
              <w:rPr>
                <w:sz w:val="20"/>
                <w:szCs w:val="20"/>
              </w:rPr>
            </w:pPr>
            <w:r w:rsidRPr="003C44DE">
              <w:rPr>
                <w:sz w:val="20"/>
                <w:szCs w:val="20"/>
              </w:rPr>
              <w:t>NT=Glu</w:t>
            </w:r>
            <w:r w:rsidR="007432F9">
              <w:rPr>
                <w:sz w:val="20"/>
                <w:szCs w:val="20"/>
              </w:rPr>
              <w:t>-</w:t>
            </w:r>
            <w:r w:rsidRPr="003C44DE">
              <w:rPr>
                <w:sz w:val="20"/>
                <w:szCs w:val="20"/>
              </w:rPr>
              <w:t>pyro-Glu; MT=fixed; PP=Anywhere; AC=Unimod:27; TA=E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71FAA0" w14:textId="77777777" w:rsidR="005607A7" w:rsidRPr="003C44DE" w:rsidRDefault="005607A7" w:rsidP="00C664A0">
            <w:pPr>
              <w:rPr>
                <w:sz w:val="20"/>
                <w:szCs w:val="20"/>
              </w:rPr>
            </w:pPr>
            <w:r w:rsidRPr="003C44DE">
              <w:rPr>
                <w:sz w:val="20"/>
                <w:szCs w:val="20"/>
              </w:rPr>
              <w:t>NT=Oxidation; MT=Variable; TA=M</w:t>
            </w:r>
          </w:p>
        </w:tc>
      </w:tr>
    </w:tbl>
    <w:p w14:paraId="26928779" w14:textId="77777777" w:rsidR="003C44DE" w:rsidRDefault="003C44DE" w:rsidP="00C664A0">
      <w:pPr>
        <w:rPr>
          <w:b/>
          <w:bCs/>
        </w:rPr>
      </w:pPr>
    </w:p>
    <w:p w14:paraId="7B97F60C" w14:textId="0AC2C66C" w:rsidR="005607A7" w:rsidRPr="00C27882" w:rsidRDefault="00570C1D" w:rsidP="00C27882">
      <w:pPr>
        <w:pStyle w:val="Heading3"/>
        <w:rPr>
          <w:rFonts w:ascii="Times New Roman" w:hAnsi="Times New Roman"/>
          <w:b/>
          <w:bCs/>
        </w:rPr>
      </w:pPr>
      <w:bookmarkStart w:id="62" w:name="_Toc69123170"/>
      <w:r>
        <w:rPr>
          <w:rFonts w:ascii="Times New Roman" w:hAnsi="Times New Roman"/>
          <w:b/>
          <w:bCs/>
        </w:rPr>
        <w:t>9</w:t>
      </w:r>
      <w:r w:rsidR="45E49F11" w:rsidRPr="187EA46F">
        <w:rPr>
          <w:rFonts w:ascii="Times New Roman" w:hAnsi="Times New Roman"/>
          <w:b/>
          <w:bCs/>
        </w:rPr>
        <w:t>.5.2</w:t>
      </w:r>
      <w:r w:rsidR="40E9F35F" w:rsidRPr="187EA46F">
        <w:rPr>
          <w:rFonts w:ascii="Times New Roman" w:hAnsi="Times New Roman"/>
          <w:b/>
          <w:bCs/>
        </w:rPr>
        <w:t xml:space="preserve"> </w:t>
      </w:r>
      <w:r w:rsidR="002A2F0C" w:rsidRPr="002A2F0C">
        <w:rPr>
          <w:rFonts w:ascii="Times New Roman" w:hAnsi="Times New Roman"/>
          <w:b/>
          <w:bCs/>
        </w:rPr>
        <w:t>Cleavage agent</w:t>
      </w:r>
      <w:r w:rsidR="002A2F0C">
        <w:rPr>
          <w:rFonts w:ascii="Times New Roman" w:hAnsi="Times New Roman"/>
          <w:b/>
          <w:bCs/>
        </w:rPr>
        <w:t>s</w:t>
      </w:r>
      <w:bookmarkEnd w:id="62"/>
    </w:p>
    <w:p w14:paraId="3B82D305" w14:textId="77777777" w:rsidR="003C44DE" w:rsidRPr="003C44DE" w:rsidRDefault="003C44DE" w:rsidP="00C664A0"/>
    <w:p w14:paraId="0FC72A0A" w14:textId="5B4CA49A" w:rsidR="005607A7" w:rsidRDefault="005607A7" w:rsidP="00C27882">
      <w:pPr>
        <w:jc w:val="both"/>
      </w:pPr>
      <w:r w:rsidRPr="005607A7">
        <w:t>The REQUIRED </w:t>
      </w:r>
      <w:r w:rsidRPr="00142DC0">
        <w:rPr>
          <w:i/>
        </w:rPr>
        <w:t>comment [cleavage agent details]</w:t>
      </w:r>
      <w:r w:rsidRPr="005607A7">
        <w:t xml:space="preserve"> property is used to capture the </w:t>
      </w:r>
      <w:r w:rsidR="58F2B779">
        <w:t>e</w:t>
      </w:r>
      <w:r w:rsidRPr="005607A7">
        <w:t xml:space="preserve">nzyme information. </w:t>
      </w:r>
      <w:r w:rsidR="00EC00A9">
        <w:t xml:space="preserve">The list of Enzyme names can be found in </w:t>
      </w:r>
      <w:r w:rsidR="008E2B38">
        <w:t xml:space="preserve">the </w:t>
      </w:r>
      <w:r w:rsidR="00EC00A9">
        <w:t xml:space="preserve">PSI-MS </w:t>
      </w:r>
      <w:r w:rsidR="008E2B38">
        <w:t>CV</w:t>
      </w:r>
      <w:r w:rsidR="00EC00A9">
        <w:t xml:space="preserve"> (</w:t>
      </w:r>
      <w:hyperlink r:id="rId63">
        <w:r w:rsidR="0019097A" w:rsidRPr="093F2739">
          <w:rPr>
            <w:rStyle w:val="Hyperlink"/>
          </w:rPr>
          <w:t>https://www.ebi.ac.uk/ols/ontologies/ms/terms?iri=http%3A%2F%2Fpurl.obolibrary.org%2Fobo%2FMS_1001045&amp;viewMode=All&amp;siblings=false</w:t>
        </w:r>
      </w:hyperlink>
      <w:r w:rsidR="00EC00A9">
        <w:t xml:space="preserve">). </w:t>
      </w:r>
      <w:r w:rsidR="00014FED">
        <w:t>Similarly,</w:t>
      </w:r>
      <w:r w:rsidRPr="005607A7">
        <w:t xml:space="preserve"> to protein </w:t>
      </w:r>
      <w:r>
        <w:t>modification</w:t>
      </w:r>
      <w:r w:rsidR="3D1455FB">
        <w:t>s,</w:t>
      </w:r>
      <w:r w:rsidR="00C27882" w:rsidRPr="005607A7">
        <w:t xml:space="preserve"> </w:t>
      </w:r>
      <w:r w:rsidRPr="005607A7">
        <w:t xml:space="preserve">a key=value pair representation </w:t>
      </w:r>
      <w:r w:rsidR="395AF8E8">
        <w:t>is used</w:t>
      </w:r>
      <w:r w:rsidR="4B15F54E">
        <w:t xml:space="preserve"> </w:t>
      </w:r>
      <w:r w:rsidRPr="005607A7">
        <w:t>to encode the following properties for each enzyme:</w:t>
      </w:r>
    </w:p>
    <w:p w14:paraId="2DF8397A"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503"/>
        <w:gridCol w:w="735"/>
        <w:gridCol w:w="1954"/>
        <w:gridCol w:w="1590"/>
        <w:gridCol w:w="2842"/>
      </w:tblGrid>
      <w:tr w:rsidR="005607A7" w:rsidRPr="003C44DE" w14:paraId="0819EF3B"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A488E3" w14:textId="77777777" w:rsidR="005607A7" w:rsidRPr="003C44DE" w:rsidRDefault="005607A7" w:rsidP="00C664A0">
            <w:pPr>
              <w:rPr>
                <w:b/>
                <w:bCs/>
                <w:sz w:val="20"/>
                <w:szCs w:val="20"/>
              </w:rPr>
            </w:pPr>
            <w:r w:rsidRPr="003C44DE">
              <w:rPr>
                <w:b/>
                <w:bCs/>
                <w:sz w:val="20"/>
                <w:szCs w:val="20"/>
              </w:rPr>
              <w:lastRenderedPageBreak/>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462B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EB5EFD"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5878AE" w14:textId="77777777" w:rsidR="003C44DE" w:rsidRPr="003C44DE" w:rsidRDefault="005607A7" w:rsidP="00C664A0">
            <w:pPr>
              <w:rPr>
                <w:b/>
                <w:bCs/>
                <w:sz w:val="20"/>
                <w:szCs w:val="20"/>
              </w:rPr>
            </w:pPr>
            <w:proofErr w:type="gramStart"/>
            <w:r w:rsidRPr="003C44DE">
              <w:rPr>
                <w:b/>
                <w:bCs/>
                <w:sz w:val="20"/>
                <w:szCs w:val="20"/>
              </w:rPr>
              <w:t>Mandatory(</w:t>
            </w:r>
            <w:proofErr w:type="gramEnd"/>
            <w:r w:rsidR="003C44DE" w:rsidRPr="003C44DE">
              <w:rPr>
                <w:b/>
                <w:bCs/>
                <w:sz w:val="20"/>
                <w:szCs w:val="20"/>
              </w:rPr>
              <w:t>1</w:t>
            </w:r>
            <w:r w:rsidRPr="003C44DE">
              <w:rPr>
                <w:b/>
                <w:bCs/>
                <w:sz w:val="20"/>
                <w:szCs w:val="20"/>
              </w:rPr>
              <w:t>)</w:t>
            </w:r>
          </w:p>
          <w:p w14:paraId="0FA81AAE" w14:textId="791A801A" w:rsidR="005607A7" w:rsidRPr="003C44DE" w:rsidRDefault="005607A7" w:rsidP="00C664A0">
            <w:pPr>
              <w:rPr>
                <w:b/>
                <w:bCs/>
                <w:sz w:val="20"/>
                <w:szCs w:val="20"/>
              </w:rPr>
            </w:pPr>
            <w:proofErr w:type="gramStart"/>
            <w:r w:rsidRPr="003C44DE">
              <w:rPr>
                <w:b/>
                <w:bCs/>
                <w:sz w:val="20"/>
                <w:szCs w:val="20"/>
              </w:rPr>
              <w:t>Optional(</w:t>
            </w:r>
            <w:proofErr w:type="gramEnd"/>
            <w:r w:rsidRPr="003C44DE">
              <w:rPr>
                <w:b/>
                <w:bCs/>
                <w:sz w:val="20"/>
                <w:szCs w:val="20"/>
              </w:rPr>
              <w:t>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1447F9" w14:textId="77777777" w:rsidR="005607A7" w:rsidRPr="003C44DE" w:rsidRDefault="005607A7" w:rsidP="00C664A0">
            <w:pPr>
              <w:rPr>
                <w:b/>
                <w:bCs/>
                <w:sz w:val="20"/>
                <w:szCs w:val="20"/>
              </w:rPr>
            </w:pPr>
            <w:r w:rsidRPr="003C44DE">
              <w:rPr>
                <w:b/>
                <w:bCs/>
                <w:sz w:val="20"/>
                <w:szCs w:val="20"/>
              </w:rPr>
              <w:t>comment</w:t>
            </w:r>
          </w:p>
        </w:tc>
      </w:tr>
      <w:tr w:rsidR="005607A7" w:rsidRPr="003C44DE" w14:paraId="0ADE39EC"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B60C1" w14:textId="77777777" w:rsidR="005607A7" w:rsidRPr="003C44DE" w:rsidRDefault="005607A7" w:rsidP="00C664A0">
            <w:pPr>
              <w:rPr>
                <w:sz w:val="20"/>
                <w:szCs w:val="20"/>
              </w:rPr>
            </w:pPr>
            <w:r w:rsidRPr="003C44DE">
              <w:rPr>
                <w:sz w:val="20"/>
                <w:szCs w:val="20"/>
              </w:rPr>
              <w:t>Name of the Enzyme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BC066"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105A8" w14:textId="77777777" w:rsidR="005607A7" w:rsidRPr="003C44DE" w:rsidRDefault="005607A7" w:rsidP="00C664A0">
            <w:pPr>
              <w:rPr>
                <w:sz w:val="20"/>
                <w:szCs w:val="20"/>
              </w:rPr>
            </w:pPr>
            <w:r w:rsidRPr="003C44DE">
              <w:rPr>
                <w:sz w:val="20"/>
                <w:szCs w:val="20"/>
              </w:rPr>
              <w:t>NT=Trypsin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300EF" w14:textId="176D504D"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790E4" w14:textId="2924B18A" w:rsidR="005607A7" w:rsidRPr="003C44DE" w:rsidRDefault="005607A7" w:rsidP="00EF2422">
            <w:pPr>
              <w:jc w:val="both"/>
              <w:rPr>
                <w:sz w:val="20"/>
                <w:szCs w:val="20"/>
              </w:rPr>
            </w:pPr>
            <w:r w:rsidRPr="0AE74FD2">
              <w:rPr>
                <w:sz w:val="20"/>
                <w:szCs w:val="20"/>
              </w:rPr>
              <w:t>Name of the Enzyme.</w:t>
            </w:r>
          </w:p>
        </w:tc>
      </w:tr>
      <w:tr w:rsidR="005607A7" w:rsidRPr="003C44DE" w14:paraId="7D41058B"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60C3F7" w14:textId="77777777" w:rsidR="005607A7" w:rsidRPr="003C44DE" w:rsidRDefault="005607A7" w:rsidP="00C664A0">
            <w:pPr>
              <w:rPr>
                <w:sz w:val="20"/>
                <w:szCs w:val="20"/>
              </w:rPr>
            </w:pPr>
            <w:r w:rsidRPr="003C44DE">
              <w:rPr>
                <w:sz w:val="20"/>
                <w:szCs w:val="20"/>
              </w:rPr>
              <w:t>Enzyme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A9B2B"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2FA28D" w14:textId="77777777" w:rsidR="005607A7" w:rsidRPr="003C44DE" w:rsidRDefault="005607A7" w:rsidP="00C664A0">
            <w:pPr>
              <w:rPr>
                <w:sz w:val="20"/>
                <w:szCs w:val="20"/>
              </w:rPr>
            </w:pPr>
            <w:r w:rsidRPr="003C44DE">
              <w:rPr>
                <w:sz w:val="20"/>
                <w:szCs w:val="20"/>
              </w:rPr>
              <w:t>AC=MS:1001251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7BE493" w14:textId="57AE4F78"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FC9DDD" w14:textId="295C5141" w:rsidR="005607A7" w:rsidRPr="003C44DE" w:rsidRDefault="005607A7" w:rsidP="00EF2422">
            <w:pPr>
              <w:jc w:val="both"/>
              <w:rPr>
                <w:sz w:val="20"/>
                <w:szCs w:val="20"/>
              </w:rPr>
            </w:pPr>
            <w:r w:rsidRPr="003C44DE">
              <w:rPr>
                <w:sz w:val="20"/>
                <w:szCs w:val="20"/>
              </w:rPr>
              <w:t xml:space="preserve">Accession in </w:t>
            </w:r>
            <w:r w:rsidR="008E2B38">
              <w:rPr>
                <w:sz w:val="20"/>
                <w:szCs w:val="20"/>
              </w:rPr>
              <w:t>the</w:t>
            </w:r>
            <w:r w:rsidR="008E2B38" w:rsidRPr="003C44DE">
              <w:rPr>
                <w:sz w:val="20"/>
                <w:szCs w:val="20"/>
              </w:rPr>
              <w:t xml:space="preserve"> </w:t>
            </w:r>
            <w:r w:rsidRPr="003C44DE">
              <w:rPr>
                <w:sz w:val="20"/>
                <w:szCs w:val="20"/>
              </w:rPr>
              <w:t xml:space="preserve">external PSI-MS </w:t>
            </w:r>
            <w:r w:rsidR="008E2B38">
              <w:rPr>
                <w:sz w:val="20"/>
                <w:szCs w:val="20"/>
              </w:rPr>
              <w:t>CV</w:t>
            </w:r>
            <w:r w:rsidR="008E2B38" w:rsidRPr="003C44DE">
              <w:rPr>
                <w:sz w:val="20"/>
                <w:szCs w:val="20"/>
              </w:rPr>
              <w:t xml:space="preserve"> </w:t>
            </w:r>
            <w:r w:rsidRPr="003C44DE">
              <w:rPr>
                <w:sz w:val="20"/>
                <w:szCs w:val="20"/>
              </w:rPr>
              <w:t>definition under the following category </w:t>
            </w:r>
            <w:hyperlink r:id="rId64" w:history="1">
              <w:r w:rsidRPr="003C44DE">
                <w:rPr>
                  <w:rStyle w:val="Hyperlink"/>
                  <w:sz w:val="20"/>
                  <w:szCs w:val="20"/>
                </w:rPr>
                <w:t>Cleavage agent name</w:t>
              </w:r>
            </w:hyperlink>
            <w:r w:rsidRPr="003C44DE">
              <w:rPr>
                <w:sz w:val="20"/>
                <w:szCs w:val="20"/>
              </w:rPr>
              <w:t>.</w:t>
            </w:r>
          </w:p>
        </w:tc>
      </w:tr>
      <w:tr w:rsidR="005607A7" w:rsidRPr="003C44DE" w14:paraId="321F44DB"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E92AB" w14:textId="77777777" w:rsidR="005607A7" w:rsidRPr="003C44DE" w:rsidRDefault="005607A7" w:rsidP="00C664A0">
            <w:pPr>
              <w:rPr>
                <w:sz w:val="20"/>
                <w:szCs w:val="20"/>
              </w:rPr>
            </w:pPr>
            <w:r w:rsidRPr="003C44DE">
              <w:rPr>
                <w:sz w:val="20"/>
                <w:szCs w:val="20"/>
              </w:rPr>
              <w:t>Cleavage site regular expression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D76A0" w14:textId="77777777" w:rsidR="005607A7" w:rsidRPr="003C44DE" w:rsidRDefault="005607A7" w:rsidP="00C664A0">
            <w:pPr>
              <w:rPr>
                <w:sz w:val="20"/>
                <w:szCs w:val="20"/>
              </w:rPr>
            </w:pPr>
            <w:r w:rsidRPr="003C44DE">
              <w:rPr>
                <w:sz w:val="20"/>
                <w:szCs w:val="20"/>
              </w:rPr>
              <w:t>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C9D0F" w14:textId="77777777" w:rsidR="005607A7" w:rsidRPr="003C44DE" w:rsidRDefault="005607A7" w:rsidP="00C664A0">
            <w:pPr>
              <w:rPr>
                <w:sz w:val="20"/>
                <w:szCs w:val="20"/>
              </w:rPr>
            </w:pPr>
            <w:r w:rsidRPr="003C44DE">
              <w:rPr>
                <w:sz w:val="20"/>
                <w:szCs w:val="20"/>
              </w:rPr>
              <w:t>CS=</w:t>
            </w:r>
            <w:proofErr w:type="gramStart"/>
            <w:r w:rsidRPr="003C44DE">
              <w:rPr>
                <w:sz w:val="20"/>
                <w:szCs w:val="20"/>
              </w:rPr>
              <w:t>(?</w:t>
            </w:r>
            <w:r w:rsidRPr="003C44DE">
              <w:rPr>
                <w:rFonts w:ascii="Cambria Math" w:hAnsi="Cambria Math" w:cs="Cambria Math"/>
                <w:sz w:val="20"/>
                <w:szCs w:val="20"/>
              </w:rPr>
              <w:t>⇐</w:t>
            </w:r>
            <w:proofErr w:type="gramEnd"/>
            <w:r w:rsidRPr="003C44DE">
              <w:rPr>
                <w:sz w:val="20"/>
                <w:szCs w:val="20"/>
              </w:rPr>
              <w:t>[KR])(?!P)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2267C" w14:textId="552BA2F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B3B50" w14:textId="45687EA4" w:rsidR="005607A7" w:rsidRPr="003C44DE" w:rsidRDefault="005607A7" w:rsidP="00EF2422">
            <w:pPr>
              <w:jc w:val="both"/>
              <w:rPr>
                <w:sz w:val="20"/>
                <w:szCs w:val="20"/>
              </w:rPr>
            </w:pPr>
            <w:r w:rsidRPr="003C44DE">
              <w:rPr>
                <w:sz w:val="20"/>
                <w:szCs w:val="20"/>
              </w:rPr>
              <w:t xml:space="preserve">The cleavage site </w:t>
            </w:r>
            <w:r w:rsidR="00B51042">
              <w:rPr>
                <w:sz w:val="20"/>
                <w:szCs w:val="20"/>
              </w:rPr>
              <w:t xml:space="preserve">is </w:t>
            </w:r>
            <w:r w:rsidRPr="003C44DE">
              <w:rPr>
                <w:sz w:val="20"/>
                <w:szCs w:val="20"/>
              </w:rPr>
              <w:t>defined as a regular expression.</w:t>
            </w:r>
          </w:p>
        </w:tc>
      </w:tr>
    </w:tbl>
    <w:p w14:paraId="4BEC0C52" w14:textId="77777777" w:rsidR="003C44DE" w:rsidRDefault="003C44DE" w:rsidP="00C664A0"/>
    <w:p w14:paraId="74A14266" w14:textId="19413497" w:rsidR="005607A7" w:rsidRDefault="005607A7" w:rsidP="00C664A0">
      <w:r w:rsidRPr="005607A7">
        <w:t xml:space="preserve">An example of </w:t>
      </w:r>
      <w:r w:rsidR="00B51042">
        <w:t>an</w:t>
      </w:r>
      <w:r w:rsidRPr="005607A7">
        <w:t> </w:t>
      </w:r>
      <w:r w:rsidRPr="00E22CE3">
        <w:t>SDRF</w:t>
      </w:r>
      <w:r w:rsidR="1773C849" w:rsidRPr="00E22CE3">
        <w:t>-Proteomics</w:t>
      </w:r>
      <w:r w:rsidR="008E2B38">
        <w:t xml:space="preserve"> section</w:t>
      </w:r>
      <w:r w:rsidRPr="005607A7">
        <w:t xml:space="preserve"> with </w:t>
      </w:r>
      <w:r w:rsidR="008E2B38">
        <w:t xml:space="preserve">the </w:t>
      </w:r>
      <w:r w:rsidRPr="005607A7">
        <w:t>sample enzyme annotated:</w:t>
      </w:r>
    </w:p>
    <w:p w14:paraId="048D2AF3"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4602"/>
      </w:tblGrid>
      <w:tr w:rsidR="005607A7" w:rsidRPr="005607A7" w14:paraId="1C9369FF" w14:textId="77777777" w:rsidTr="5890466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D2FC6" w14:textId="4DB34D14" w:rsidR="005607A7" w:rsidRPr="003C44DE" w:rsidRDefault="6C458DAB" w:rsidP="00C664A0">
            <w:pPr>
              <w:rPr>
                <w:sz w:val="20"/>
                <w:szCs w:val="20"/>
              </w:rPr>
            </w:pPr>
            <w:r w:rsidRPr="5890466F">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EAE5A" w14:textId="77777777" w:rsidR="005607A7" w:rsidRPr="00E22CE3" w:rsidRDefault="005607A7" w:rsidP="00C664A0">
            <w:pPr>
              <w:rPr>
                <w:sz w:val="20"/>
                <w:szCs w:val="20"/>
              </w:rPr>
            </w:pPr>
            <w:proofErr w:type="gramStart"/>
            <w:r w:rsidRPr="00E22CE3">
              <w:rPr>
                <w:sz w:val="20"/>
                <w:szCs w:val="20"/>
              </w:rPr>
              <w:t>comment[</w:t>
            </w:r>
            <w:proofErr w:type="gramEnd"/>
            <w:r w:rsidRPr="00E22CE3">
              <w:rPr>
                <w:sz w:val="20"/>
                <w:szCs w:val="20"/>
              </w:rPr>
              <w:t>cleavage agent details]</w:t>
            </w:r>
          </w:p>
        </w:tc>
      </w:tr>
      <w:tr w:rsidR="005607A7" w:rsidRPr="005607A7" w14:paraId="7ECB0D18"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561110"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970D9" w14:textId="77777777" w:rsidR="005607A7" w:rsidRPr="003C44DE" w:rsidRDefault="005607A7" w:rsidP="00C664A0">
            <w:pPr>
              <w:rPr>
                <w:sz w:val="20"/>
                <w:szCs w:val="20"/>
              </w:rPr>
            </w:pPr>
            <w:r w:rsidRPr="003C44DE">
              <w:rPr>
                <w:sz w:val="20"/>
                <w:szCs w:val="20"/>
              </w:rPr>
              <w:t>NT=Trypsin; AC=MS:1001251; CS=</w:t>
            </w:r>
            <w:proofErr w:type="gramStart"/>
            <w:r w:rsidRPr="003C44DE">
              <w:rPr>
                <w:sz w:val="20"/>
                <w:szCs w:val="20"/>
              </w:rPr>
              <w:t>(?</w:t>
            </w:r>
            <w:r w:rsidRPr="003C44DE">
              <w:rPr>
                <w:rFonts w:ascii="Cambria Math" w:hAnsi="Cambria Math" w:cs="Cambria Math"/>
                <w:sz w:val="20"/>
                <w:szCs w:val="20"/>
              </w:rPr>
              <w:t>⇐</w:t>
            </w:r>
            <w:proofErr w:type="gramEnd"/>
            <w:r w:rsidRPr="003C44DE">
              <w:rPr>
                <w:sz w:val="20"/>
                <w:szCs w:val="20"/>
              </w:rPr>
              <w:t>[KR])(?!P)</w:t>
            </w:r>
          </w:p>
        </w:tc>
      </w:tr>
    </w:tbl>
    <w:p w14:paraId="391BD7ED" w14:textId="77777777" w:rsidR="00FA0AB0" w:rsidRDefault="00FA0AB0" w:rsidP="00C664A0">
      <w:pPr>
        <w:rPr>
          <w:b/>
          <w:bCs/>
        </w:rPr>
      </w:pPr>
    </w:p>
    <w:p w14:paraId="4376EE5B" w14:textId="6CF7EF00" w:rsidR="003C44DE" w:rsidRPr="00FA0AB0" w:rsidRDefault="007D6E2E" w:rsidP="00FA0AB0">
      <w:pPr>
        <w:jc w:val="both"/>
      </w:pPr>
      <w:r w:rsidRPr="00FA0AB0">
        <w:t xml:space="preserve">If </w:t>
      </w:r>
      <w:r w:rsidR="167C6C0E">
        <w:t xml:space="preserve">no </w:t>
      </w:r>
      <w:r w:rsidRPr="00FA0AB0">
        <w:t xml:space="preserve">enzyme is used, for example </w:t>
      </w:r>
      <w:r w:rsidR="008E2B38">
        <w:t>in the case of</w:t>
      </w:r>
      <w:r w:rsidRPr="00FA0AB0">
        <w:t xml:space="preserve"> </w:t>
      </w:r>
      <w:r w:rsidR="008E2B38">
        <w:t>t</w:t>
      </w:r>
      <w:r w:rsidRPr="00FA0AB0">
        <w:t>op-down experiments</w:t>
      </w:r>
      <w:r w:rsidR="07C99974">
        <w:t xml:space="preserve"> or </w:t>
      </w:r>
      <w:r w:rsidR="0FA88E3C">
        <w:t xml:space="preserve">(some) </w:t>
      </w:r>
      <w:proofErr w:type="spellStart"/>
      <w:r w:rsidR="07C99974">
        <w:t>peptidomics</w:t>
      </w:r>
      <w:proofErr w:type="spellEnd"/>
      <w:r w:rsidR="07C99974">
        <w:t xml:space="preserve"> experiments</w:t>
      </w:r>
      <w:r w:rsidRPr="00FA0AB0">
        <w:t xml:space="preserve">, the value </w:t>
      </w:r>
      <w:r w:rsidR="58589674">
        <w:t>SHOULD</w:t>
      </w:r>
      <w:r w:rsidRPr="00FA0AB0">
        <w:t xml:space="preserve"> </w:t>
      </w:r>
      <w:r w:rsidR="00FA0AB0" w:rsidRPr="00FA0AB0">
        <w:t xml:space="preserve">be </w:t>
      </w:r>
      <w:r w:rsidR="74AB5F0C">
        <w:t>‘</w:t>
      </w:r>
      <w:r w:rsidR="00FA0AB0" w:rsidRPr="00E22CE3">
        <w:t xml:space="preserve">not </w:t>
      </w:r>
      <w:r w:rsidR="72E358FE" w:rsidRPr="00E22CE3">
        <w:t>applicable</w:t>
      </w:r>
      <w:r w:rsidR="7FD19220">
        <w:t>’</w:t>
      </w:r>
      <w:r w:rsidR="00FA0AB0" w:rsidRPr="00FA0AB0">
        <w:t xml:space="preserve">. </w:t>
      </w:r>
    </w:p>
    <w:p w14:paraId="2D58C365" w14:textId="77777777" w:rsidR="007D6E2E" w:rsidRDefault="007D6E2E" w:rsidP="00C664A0">
      <w:pPr>
        <w:rPr>
          <w:b/>
          <w:bCs/>
        </w:rPr>
      </w:pPr>
    </w:p>
    <w:p w14:paraId="4EC250DF" w14:textId="77E74357" w:rsidR="005607A7" w:rsidRPr="00C27882" w:rsidRDefault="00570C1D" w:rsidP="00C27882">
      <w:pPr>
        <w:pStyle w:val="Heading3"/>
        <w:rPr>
          <w:rFonts w:ascii="Times New Roman" w:hAnsi="Times New Roman"/>
          <w:b/>
          <w:bCs/>
        </w:rPr>
      </w:pPr>
      <w:bookmarkStart w:id="63" w:name="_Toc69123171"/>
      <w:r>
        <w:rPr>
          <w:rFonts w:ascii="Times New Roman" w:hAnsi="Times New Roman"/>
          <w:b/>
          <w:bCs/>
        </w:rPr>
        <w:t>9</w:t>
      </w:r>
      <w:r w:rsidR="00C27882" w:rsidRPr="0AE74FD2">
        <w:rPr>
          <w:rFonts w:ascii="Times New Roman" w:hAnsi="Times New Roman"/>
          <w:b/>
          <w:bCs/>
        </w:rPr>
        <w:t>.5.3</w:t>
      </w:r>
      <w:r w:rsidR="005607A7" w:rsidRPr="0AE74FD2">
        <w:rPr>
          <w:rFonts w:ascii="Times New Roman" w:hAnsi="Times New Roman"/>
          <w:b/>
          <w:bCs/>
        </w:rPr>
        <w:t xml:space="preserve"> Precursor and Fragment mass tolerances</w:t>
      </w:r>
      <w:bookmarkEnd w:id="63"/>
    </w:p>
    <w:p w14:paraId="3C5E1B6E" w14:textId="77777777" w:rsidR="003C44DE" w:rsidRPr="003C44DE" w:rsidRDefault="003C44DE" w:rsidP="00C664A0"/>
    <w:p w14:paraId="0FA55E4C" w14:textId="499F7A16" w:rsidR="005607A7" w:rsidRDefault="1C7461D6" w:rsidP="00C664A0">
      <w:r>
        <w:t>F</w:t>
      </w:r>
      <w:r w:rsidR="005607A7">
        <w:t>or</w:t>
      </w:r>
      <w:r w:rsidR="005607A7" w:rsidRPr="005607A7">
        <w:t xml:space="preserve"> proteomics experiments</w:t>
      </w:r>
      <w:r w:rsidR="460F01A9">
        <w:t>, it</w:t>
      </w:r>
      <w:r w:rsidR="005607A7" w:rsidRPr="005607A7">
        <w:t xml:space="preserve"> is important to encode different </w:t>
      </w:r>
      <w:r w:rsidR="623AE947">
        <w:t>mass</w:t>
      </w:r>
      <w:r w:rsidR="005607A7">
        <w:t xml:space="preserve"> </w:t>
      </w:r>
      <w:r w:rsidR="005607A7" w:rsidRPr="005607A7">
        <w:t>tolerances (</w:t>
      </w:r>
      <w:r w:rsidR="79645850">
        <w:t xml:space="preserve">for </w:t>
      </w:r>
      <w:r w:rsidR="3296633F">
        <w:t>p</w:t>
      </w:r>
      <w:r w:rsidR="005607A7">
        <w:t>recursor</w:t>
      </w:r>
      <w:r w:rsidR="005607A7" w:rsidRPr="005607A7">
        <w:t xml:space="preserve"> and fragment</w:t>
      </w:r>
      <w:r w:rsidR="099BB529">
        <w:t xml:space="preserve"> ions</w:t>
      </w:r>
      <w:r w:rsidR="005607A7" w:rsidRPr="005607A7">
        <w:t>).</w:t>
      </w:r>
    </w:p>
    <w:p w14:paraId="225BE78C"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3223"/>
        <w:gridCol w:w="3256"/>
      </w:tblGrid>
      <w:tr w:rsidR="005607A7" w:rsidRPr="005607A7" w14:paraId="26DC4B2B" w14:textId="77777777" w:rsidTr="0AE74FD2">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1F3092" w14:textId="6AA7F58F" w:rsidR="005607A7" w:rsidRPr="003C44DE" w:rsidRDefault="03034DB8" w:rsidP="00C664A0">
            <w:pPr>
              <w:rPr>
                <w:sz w:val="20"/>
                <w:szCs w:val="20"/>
              </w:rPr>
            </w:pPr>
            <w:r w:rsidRPr="0AE74FD2">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973C44" w14:textId="77777777" w:rsidR="005607A7" w:rsidRPr="009D50F3" w:rsidRDefault="005607A7" w:rsidP="00C664A0">
            <w:pPr>
              <w:rPr>
                <w:sz w:val="20"/>
                <w:szCs w:val="20"/>
              </w:rPr>
            </w:pPr>
            <w:proofErr w:type="gramStart"/>
            <w:r w:rsidRPr="009D50F3">
              <w:rPr>
                <w:sz w:val="20"/>
                <w:szCs w:val="20"/>
              </w:rPr>
              <w:t>comment[</w:t>
            </w:r>
            <w:proofErr w:type="gramEnd"/>
            <w:r w:rsidRPr="009D50F3">
              <w:rPr>
                <w:sz w:val="20"/>
                <w:szCs w:val="20"/>
              </w:rPr>
              <w:t>fragment mass tolerance]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EFAD69" w14:textId="07FDFF53" w:rsidR="005607A7" w:rsidRPr="009D50F3" w:rsidRDefault="005607A7" w:rsidP="00C664A0">
            <w:pPr>
              <w:rPr>
                <w:sz w:val="20"/>
                <w:szCs w:val="20"/>
              </w:rPr>
            </w:pPr>
            <w:proofErr w:type="gramStart"/>
            <w:r w:rsidRPr="0AE74FD2">
              <w:rPr>
                <w:sz w:val="20"/>
                <w:szCs w:val="20"/>
              </w:rPr>
              <w:t>comment[</w:t>
            </w:r>
            <w:proofErr w:type="gramEnd"/>
            <w:r w:rsidRPr="0AE74FD2">
              <w:rPr>
                <w:sz w:val="20"/>
                <w:szCs w:val="20"/>
              </w:rPr>
              <w:t>precursor mass tolerance]</w:t>
            </w:r>
          </w:p>
        </w:tc>
      </w:tr>
      <w:tr w:rsidR="005607A7" w:rsidRPr="005607A7" w14:paraId="28230BED" w14:textId="77777777" w:rsidTr="0AE74FD2">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C8909"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6204FE" w14:textId="77777777" w:rsidR="005607A7" w:rsidRPr="003C44DE" w:rsidRDefault="005607A7" w:rsidP="00C664A0">
            <w:pPr>
              <w:rPr>
                <w:sz w:val="20"/>
                <w:szCs w:val="20"/>
              </w:rPr>
            </w:pPr>
            <w:r w:rsidRPr="003C44DE">
              <w:rPr>
                <w:sz w:val="20"/>
                <w:szCs w:val="20"/>
              </w:rPr>
              <w:t>0.6 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6685AC" w14:textId="47914C23" w:rsidR="005607A7" w:rsidRPr="003C44DE" w:rsidRDefault="002F5FC9" w:rsidP="00C664A0">
            <w:pPr>
              <w:rPr>
                <w:sz w:val="20"/>
                <w:szCs w:val="20"/>
              </w:rPr>
            </w:pPr>
            <w:r>
              <w:rPr>
                <w:sz w:val="20"/>
                <w:szCs w:val="20"/>
              </w:rPr>
              <w:t xml:space="preserve">20 </w:t>
            </w:r>
            <w:r w:rsidR="005607A7" w:rsidRPr="003C44DE">
              <w:rPr>
                <w:sz w:val="20"/>
                <w:szCs w:val="20"/>
              </w:rPr>
              <w:t>p</w:t>
            </w:r>
            <w:r>
              <w:rPr>
                <w:sz w:val="20"/>
                <w:szCs w:val="20"/>
              </w:rPr>
              <w:t>p</w:t>
            </w:r>
            <w:r w:rsidR="005607A7" w:rsidRPr="003C44DE">
              <w:rPr>
                <w:sz w:val="20"/>
                <w:szCs w:val="20"/>
              </w:rPr>
              <w:t>m</w:t>
            </w:r>
          </w:p>
        </w:tc>
      </w:tr>
    </w:tbl>
    <w:p w14:paraId="2A73EA9B" w14:textId="77777777" w:rsidR="003C44DE" w:rsidRDefault="003C44DE" w:rsidP="00C664A0">
      <w:pPr>
        <w:rPr>
          <w:b/>
          <w:bCs/>
        </w:rPr>
      </w:pPr>
    </w:p>
    <w:p w14:paraId="435B06CF" w14:textId="3B2E6ABA" w:rsidR="01661182" w:rsidRPr="009D50F3" w:rsidRDefault="01661182" w:rsidP="361E433D">
      <w:r w:rsidRPr="009D50F3">
        <w:t xml:space="preserve">Units </w:t>
      </w:r>
      <w:r w:rsidR="493B4C54">
        <w:t>for the mass tolerances</w:t>
      </w:r>
      <w:r w:rsidR="736A0BC0">
        <w:t xml:space="preserve"> (either</w:t>
      </w:r>
      <w:r w:rsidRPr="009D50F3">
        <w:t xml:space="preserve"> Da or ppm) MUST be provided.</w:t>
      </w:r>
      <w:r w:rsidR="00E53354">
        <w:t xml:space="preserve"> A unique value should be provided by each RAW file. For example, in </w:t>
      </w:r>
      <w:r w:rsidR="008C0D7E">
        <w:t>multiplex experiments</w:t>
      </w:r>
      <w:r w:rsidR="007F0EB0">
        <w:t>,</w:t>
      </w:r>
      <w:r w:rsidR="008C0D7E">
        <w:t xml:space="preserve"> multiple samples would be in multiple rows associated with the same (assay) RAW file</w:t>
      </w:r>
      <w:r w:rsidR="001C72E6">
        <w:t>.</w:t>
      </w:r>
    </w:p>
    <w:p w14:paraId="31B13C72" w14:textId="31DF43E0" w:rsidR="361E433D" w:rsidRDefault="361E433D" w:rsidP="361E433D">
      <w:pPr>
        <w:rPr>
          <w:b/>
          <w:bCs/>
        </w:rPr>
      </w:pPr>
    </w:p>
    <w:p w14:paraId="1E0294DA" w14:textId="2320D645" w:rsidR="004B4D85" w:rsidRPr="005607A7" w:rsidRDefault="65C94425" w:rsidP="004B4D85">
      <w:pPr>
        <w:pStyle w:val="Heading1"/>
      </w:pPr>
      <w:bookmarkStart w:id="64" w:name="_Toc69123172"/>
      <w:r>
        <w:t>SDRF</w:t>
      </w:r>
      <w:r w:rsidR="776D502D">
        <w:t>-Proteomics</w:t>
      </w:r>
      <w:r>
        <w:t xml:space="preserve"> study variable</w:t>
      </w:r>
      <w:r w:rsidR="5AD87172">
        <w:t>s</w:t>
      </w:r>
      <w:bookmarkEnd w:id="64"/>
    </w:p>
    <w:p w14:paraId="64152118" w14:textId="77777777" w:rsidR="004B4D85" w:rsidRDefault="004B4D85" w:rsidP="004B4D85"/>
    <w:p w14:paraId="19A394E0" w14:textId="4750FE4C" w:rsidR="004B4D85" w:rsidRDefault="004B4D85" w:rsidP="004B4D85">
      <w:pPr>
        <w:jc w:val="both"/>
      </w:pPr>
      <w:r>
        <w:t xml:space="preserve">The variable/property under study </w:t>
      </w:r>
      <w:r w:rsidR="00B77B03">
        <w:t>MUST</w:t>
      </w:r>
      <w:r>
        <w:t xml:space="preserve"> be highlighted using the </w:t>
      </w:r>
      <w:r w:rsidRPr="08D355E0">
        <w:rPr>
          <w:b/>
          <w:bCs/>
        </w:rPr>
        <w:t>factor value</w:t>
      </w:r>
      <w:r>
        <w:t> category. For example, the </w:t>
      </w:r>
      <w:r w:rsidRPr="08D355E0">
        <w:rPr>
          <w:i/>
          <w:iCs/>
        </w:rPr>
        <w:t>factor value[disease]</w:t>
      </w:r>
      <w:r>
        <w:t xml:space="preserve"> is used when the </w:t>
      </w:r>
      <w:r w:rsidR="00761B1D">
        <w:t>main purpose of a given experiment is</w:t>
      </w:r>
      <w:r>
        <w:t xml:space="preserve"> to compare </w:t>
      </w:r>
      <w:r w:rsidR="00761B1D">
        <w:t xml:space="preserve">protein </w:t>
      </w:r>
      <w:r>
        <w:t>expression across different diseases</w:t>
      </w:r>
      <w:r w:rsidR="00761B1D">
        <w:t xml:space="preserve"> or different </w:t>
      </w:r>
      <w:r w:rsidR="00BB2186">
        <w:t xml:space="preserve">states of a </w:t>
      </w:r>
      <w:r w:rsidR="00FB41DF">
        <w:t>given</w:t>
      </w:r>
      <w:r w:rsidR="00BB2186">
        <w:t xml:space="preserve"> disease</w:t>
      </w:r>
      <w:r>
        <w:t xml:space="preserve">. </w:t>
      </w:r>
      <w:r w:rsidR="4F16E903">
        <w:t>M</w:t>
      </w:r>
      <w:r>
        <w:t xml:space="preserve">ultiple variables under study </w:t>
      </w:r>
      <w:r w:rsidR="5021EC59">
        <w:t xml:space="preserve">can be </w:t>
      </w:r>
      <w:r w:rsidR="005F159E">
        <w:t xml:space="preserve">included </w:t>
      </w:r>
      <w:r>
        <w:t>by adding multiple factor values</w:t>
      </w:r>
      <w:r w:rsidR="00BB2186">
        <w:t xml:space="preserve"> columns</w:t>
      </w:r>
      <w:r>
        <w:t xml:space="preserve">. </w:t>
      </w:r>
    </w:p>
    <w:p w14:paraId="33931238" w14:textId="77777777" w:rsidR="004B4D85" w:rsidRPr="00C74817" w:rsidRDefault="004B4D85" w:rsidP="004B4D85"/>
    <w:tbl>
      <w:tblPr>
        <w:tblW w:w="0" w:type="auto"/>
        <w:tblCellMar>
          <w:top w:w="15" w:type="dxa"/>
          <w:left w:w="15" w:type="dxa"/>
          <w:bottom w:w="15" w:type="dxa"/>
          <w:right w:w="15" w:type="dxa"/>
        </w:tblCellMar>
        <w:tblLook w:val="04A0" w:firstRow="1" w:lastRow="0" w:firstColumn="1" w:lastColumn="0" w:noHBand="0" w:noVBand="1"/>
      </w:tblPr>
      <w:tblGrid>
        <w:gridCol w:w="1042"/>
        <w:gridCol w:w="750"/>
        <w:gridCol w:w="5075"/>
        <w:gridCol w:w="1757"/>
      </w:tblGrid>
      <w:tr w:rsidR="004B4D85" w:rsidRPr="005607A7" w14:paraId="4F15EA21" w14:textId="77777777" w:rsidTr="5E39B8EF">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EB4B4" w14:textId="77777777" w:rsidR="004B4D85" w:rsidRPr="005607A7" w:rsidRDefault="004B4D85" w:rsidP="00D363CB">
            <w:r w:rsidRPr="005607A7">
              <w:lastRenderedPageBreak/>
              <w:t>factor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72660" w14:textId="42322697" w:rsidR="004B4D85" w:rsidRPr="005607A7" w:rsidRDefault="00B77B03" w:rsidP="00D363CB">
            <w:proofErr w:type="gramStart"/>
            <w:r>
              <w:t>1</w:t>
            </w:r>
            <w:r w:rsidR="004B4D85" w:rsidRPr="005607A7">
              <w:t>..*</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7E134" w14:textId="09388ED7" w:rsidR="004B4D85" w:rsidRPr="005607A7" w:rsidRDefault="004B4D85" w:rsidP="00D363CB">
            <w:pPr>
              <w:jc w:val="both"/>
            </w:pPr>
            <w:r w:rsidRPr="005607A7">
              <w:t xml:space="preserve">“factor value” columns </w:t>
            </w:r>
            <w:r w:rsidR="62F989B1">
              <w:t>SHOULD</w:t>
            </w:r>
            <w:r w:rsidRPr="005607A7">
              <w:t xml:space="preserve"> indicate which experimental </w:t>
            </w:r>
            <w:r>
              <w:t>factor/variable</w:t>
            </w:r>
            <w:r w:rsidRPr="005607A7">
              <w:t xml:space="preserve"> </w:t>
            </w:r>
            <w:r>
              <w:t>is</w:t>
            </w:r>
            <w:r w:rsidRPr="005607A7">
              <w:t xml:space="preserve"> used </w:t>
            </w:r>
            <w:r w:rsidR="39326747">
              <w:t>as the hypothesis</w:t>
            </w:r>
            <w:r>
              <w:t xml:space="preserve"> </w:t>
            </w:r>
            <w:r w:rsidRPr="005607A7">
              <w:t xml:space="preserve">to perform the data analysis. The “factor value” columns </w:t>
            </w:r>
            <w:r w:rsidR="3BECF27A">
              <w:t>SHOULD</w:t>
            </w:r>
            <w:r w:rsidRPr="005607A7">
              <w:t xml:space="preserve"> occur after all characteristics and attributes of the samples.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B767CD" w14:textId="77777777" w:rsidR="004B4D85" w:rsidRPr="005607A7" w:rsidRDefault="004B4D85" w:rsidP="00D363CB">
            <w:r w:rsidRPr="005607A7">
              <w:t>Factor Value [phenotype]</w:t>
            </w:r>
          </w:p>
        </w:tc>
      </w:tr>
    </w:tbl>
    <w:p w14:paraId="16C3D8D8" w14:textId="77777777" w:rsidR="004B4D85" w:rsidRDefault="004B4D85" w:rsidP="004B4D85"/>
    <w:p w14:paraId="64F69341" w14:textId="77777777" w:rsidR="004B4D85" w:rsidRDefault="004B4D85" w:rsidP="00C664A0">
      <w:pPr>
        <w:rPr>
          <w:b/>
          <w:bCs/>
        </w:rPr>
      </w:pPr>
    </w:p>
    <w:p w14:paraId="638D4110" w14:textId="574477B0" w:rsidR="005607A7" w:rsidRDefault="005607A7" w:rsidP="00C27882">
      <w:pPr>
        <w:pStyle w:val="Heading1"/>
      </w:pPr>
      <w:bookmarkStart w:id="65" w:name="_Toc69123173"/>
      <w:r w:rsidRPr="005607A7">
        <w:t>Specific use cases and conventions</w:t>
      </w:r>
      <w:bookmarkEnd w:id="65"/>
    </w:p>
    <w:p w14:paraId="198FDEF3" w14:textId="574477B0" w:rsidR="00A814F7" w:rsidRDefault="00A814F7" w:rsidP="00A814F7">
      <w:pPr>
        <w:pStyle w:val="nobreak"/>
      </w:pPr>
    </w:p>
    <w:p w14:paraId="1D28DDC3" w14:textId="17DB888D" w:rsidR="00A85DEB" w:rsidRDefault="00A814F7" w:rsidP="00F4707C">
      <w:pPr>
        <w:jc w:val="both"/>
      </w:pPr>
      <w:r>
        <w:t xml:space="preserve">Conventions define how to encode some </w:t>
      </w:r>
      <w:r w:rsidR="0069790B">
        <w:t>particular</w:t>
      </w:r>
      <w:r>
        <w:t xml:space="preserve"> information in the file format </w:t>
      </w:r>
      <w:r w:rsidR="005F159E">
        <w:t>by supporting</w:t>
      </w:r>
      <w:r w:rsidR="42DA39E7">
        <w:t xml:space="preserve"> </w:t>
      </w:r>
      <w:r>
        <w:t>specific use cases.</w:t>
      </w:r>
      <w:r w:rsidR="00F4707C">
        <w:t xml:space="preserve"> </w:t>
      </w:r>
      <w:r w:rsidR="00DB0206">
        <w:t xml:space="preserve">Conventions define a set of new columns that are needed </w:t>
      </w:r>
      <w:r w:rsidR="00B80D28">
        <w:t xml:space="preserve">to represent a </w:t>
      </w:r>
      <w:r w:rsidR="00490CAC">
        <w:t>particular</w:t>
      </w:r>
      <w:r w:rsidR="00B80D28">
        <w:t xml:space="preserve"> </w:t>
      </w:r>
      <w:r w:rsidR="000E7516">
        <w:t xml:space="preserve">use case or </w:t>
      </w:r>
      <w:r w:rsidR="00A51098">
        <w:t>experiment type (</w:t>
      </w:r>
      <w:proofErr w:type="gramStart"/>
      <w:r w:rsidR="00A51098">
        <w:t>e.g.</w:t>
      </w:r>
      <w:proofErr w:type="gramEnd"/>
      <w:r w:rsidR="00A51098">
        <w:t xml:space="preserve"> </w:t>
      </w:r>
      <w:r w:rsidR="003C0763">
        <w:t>phosphorylation</w:t>
      </w:r>
      <w:r w:rsidR="005F159E">
        <w:t>-enriched</w:t>
      </w:r>
      <w:r w:rsidR="003C0763">
        <w:t xml:space="preserve"> </w:t>
      </w:r>
      <w:r w:rsidR="00A51098">
        <w:t xml:space="preserve">dataset). </w:t>
      </w:r>
      <w:r w:rsidR="00232DB9">
        <w:t xml:space="preserve">In addition, </w:t>
      </w:r>
      <w:r w:rsidR="00490CAC">
        <w:t>conventions</w:t>
      </w:r>
      <w:r w:rsidR="00A51098">
        <w:t xml:space="preserve"> </w:t>
      </w:r>
      <w:r w:rsidR="009A7090">
        <w:t>define how some spe</w:t>
      </w:r>
      <w:r w:rsidR="002378FB">
        <w:t xml:space="preserve">cific </w:t>
      </w:r>
      <w:r w:rsidR="00EC149A">
        <w:t>free-text columns (value</w:t>
      </w:r>
      <w:r w:rsidR="005F159E">
        <w:t>s</w:t>
      </w:r>
      <w:r w:rsidR="00EC149A">
        <w:t xml:space="preserve"> that are not defined as ontology terms) should be written. </w:t>
      </w:r>
    </w:p>
    <w:p w14:paraId="4237A54E" w14:textId="77777777" w:rsidR="00CA4EC0" w:rsidRDefault="00CA4EC0" w:rsidP="00F4707C">
      <w:pPr>
        <w:jc w:val="both"/>
      </w:pPr>
    </w:p>
    <w:p w14:paraId="31EE0BFE" w14:textId="43BAC4AC" w:rsidR="00A814F7" w:rsidRPr="00A814F7" w:rsidRDefault="00EC149A" w:rsidP="00F4707C">
      <w:pPr>
        <w:jc w:val="both"/>
      </w:pPr>
      <w:r>
        <w:t xml:space="preserve">Conventions </w:t>
      </w:r>
      <w:r w:rsidR="00650A54">
        <w:t xml:space="preserve">are </w:t>
      </w:r>
      <w:r w:rsidR="00CA4EC0">
        <w:t xml:space="preserve">documented and </w:t>
      </w:r>
      <w:r w:rsidR="00650A54">
        <w:t xml:space="preserve">compiled from </w:t>
      </w:r>
      <w:r w:rsidR="00CA4EC0">
        <w:t>at</w:t>
      </w:r>
      <w:r w:rsidR="00650A54">
        <w:t xml:space="preserve"> </w:t>
      </w:r>
      <w:hyperlink r:id="rId65">
        <w:r w:rsidR="00FA026C" w:rsidRPr="093C183B">
          <w:rPr>
            <w:rStyle w:val="Hyperlink"/>
          </w:rPr>
          <w:t>https://github.com/bigbio/proteomics-metadata-standard/issues</w:t>
        </w:r>
      </w:hyperlink>
      <w:r w:rsidR="00FA026C">
        <w:t xml:space="preserve"> </w:t>
      </w:r>
      <w:r w:rsidR="003E681A">
        <w:t xml:space="preserve">or </w:t>
      </w:r>
      <w:r w:rsidR="00CA4EC0">
        <w:t xml:space="preserve">by performing a </w:t>
      </w:r>
      <w:r w:rsidR="003E681A">
        <w:t>pull-request</w:t>
      </w:r>
      <w:r w:rsidR="00CA4EC0">
        <w:t>. New conventions</w:t>
      </w:r>
      <w:r w:rsidR="003E681A">
        <w:t xml:space="preserve"> </w:t>
      </w:r>
      <w:r w:rsidR="00A263AF">
        <w:t xml:space="preserve">will be </w:t>
      </w:r>
      <w:r w:rsidR="14D68143">
        <w:t xml:space="preserve">added </w:t>
      </w:r>
      <w:r w:rsidR="10CB05D5">
        <w:t xml:space="preserve">to </w:t>
      </w:r>
      <w:r w:rsidR="6A2EF813">
        <w:t>updated versions of this specification</w:t>
      </w:r>
      <w:r w:rsidR="10CB05D5">
        <w:t xml:space="preserve"> </w:t>
      </w:r>
      <w:r w:rsidR="655047D5">
        <w:t>document in the future.</w:t>
      </w:r>
      <w:r w:rsidR="3DC63EBC">
        <w:t xml:space="preserve"> </w:t>
      </w:r>
      <w:r w:rsidR="72C157A1">
        <w:t xml:space="preserve">It is planned that, unlike in other PSI formats, </w:t>
      </w:r>
      <w:r w:rsidR="007D3C1D">
        <w:t>more</w:t>
      </w:r>
      <w:r w:rsidR="72C157A1">
        <w:t xml:space="preserve"> regular updates will need to be done to be able to explain how new use cases for the format can be accommodated.</w:t>
      </w:r>
    </w:p>
    <w:p w14:paraId="4E3B8063" w14:textId="77777777" w:rsidR="003C44DE" w:rsidRDefault="003C44DE" w:rsidP="00C664A0">
      <w:pPr>
        <w:rPr>
          <w:b/>
          <w:bCs/>
        </w:rPr>
      </w:pPr>
    </w:p>
    <w:p w14:paraId="3D05E4F8" w14:textId="2C99BC59" w:rsidR="005607A7" w:rsidRPr="00C27882" w:rsidRDefault="00794D9C" w:rsidP="00C27882">
      <w:pPr>
        <w:pStyle w:val="Heading2"/>
        <w:rPr>
          <w:b/>
          <w:bCs/>
        </w:rPr>
      </w:pPr>
      <w:bookmarkStart w:id="66" w:name="_Toc69123174"/>
      <w:r w:rsidRPr="5BBD4FF0">
        <w:rPr>
          <w:b/>
          <w:bCs/>
        </w:rPr>
        <w:t>1</w:t>
      </w:r>
      <w:r w:rsidR="00B95ED2">
        <w:rPr>
          <w:b/>
          <w:bCs/>
        </w:rPr>
        <w:t>1</w:t>
      </w:r>
      <w:r w:rsidR="00C27882" w:rsidRPr="5BBD4FF0">
        <w:rPr>
          <w:b/>
          <w:bCs/>
        </w:rPr>
        <w:t xml:space="preserve">.1 </w:t>
      </w:r>
      <w:r w:rsidR="005607A7" w:rsidRPr="5BBD4FF0">
        <w:rPr>
          <w:b/>
          <w:bCs/>
        </w:rPr>
        <w:t>How to encode age</w:t>
      </w:r>
      <w:r w:rsidR="002D00D9" w:rsidRPr="5BBD4FF0">
        <w:rPr>
          <w:b/>
          <w:bCs/>
        </w:rPr>
        <w:t xml:space="preserve"> and other elapsed times</w:t>
      </w:r>
      <w:bookmarkEnd w:id="66"/>
    </w:p>
    <w:p w14:paraId="687A79E1" w14:textId="77777777" w:rsidR="003C44DE" w:rsidRDefault="003C44DE" w:rsidP="00C664A0"/>
    <w:p w14:paraId="262DD5FD" w14:textId="003665F5" w:rsidR="005607A7" w:rsidRPr="005607A7" w:rsidRDefault="005607A7" w:rsidP="00C27882">
      <w:pPr>
        <w:jc w:val="both"/>
      </w:pPr>
      <w:r w:rsidRPr="005607A7">
        <w:t xml:space="preserve">One of the characteristics </w:t>
      </w:r>
      <w:r w:rsidR="00B51042">
        <w:t>of</w:t>
      </w:r>
      <w:r w:rsidRPr="005607A7">
        <w:t xml:space="preserve"> </w:t>
      </w:r>
      <w:r w:rsidR="17CD998C">
        <w:t>a</w:t>
      </w:r>
      <w:r>
        <w:t xml:space="preserve"> </w:t>
      </w:r>
      <w:r w:rsidRPr="005607A7">
        <w:t xml:space="preserve">sample </w:t>
      </w:r>
      <w:r w:rsidR="41671274">
        <w:t>can be</w:t>
      </w:r>
      <w:r w:rsidRPr="005607A7">
        <w:t xml:space="preserve"> the age of an individual. It is RECOMMENDED to provide the age in the following format: {X}Y{X}M{X}D. Some valid examples are:</w:t>
      </w:r>
    </w:p>
    <w:p w14:paraId="325F1E71" w14:textId="77777777" w:rsidR="00C27882" w:rsidRDefault="00C27882" w:rsidP="00C664A0"/>
    <w:p w14:paraId="477700DC" w14:textId="56A27B40" w:rsidR="005607A7" w:rsidRPr="005607A7" w:rsidRDefault="005607A7" w:rsidP="002D509A">
      <w:pPr>
        <w:pStyle w:val="ListParagraph"/>
        <w:numPr>
          <w:ilvl w:val="0"/>
          <w:numId w:val="46"/>
        </w:numPr>
      </w:pPr>
      <w:r w:rsidRPr="005607A7">
        <w:t>40Y (forty years)</w:t>
      </w:r>
    </w:p>
    <w:p w14:paraId="3B68C95F" w14:textId="77777777" w:rsidR="005607A7" w:rsidRPr="005607A7" w:rsidRDefault="005607A7" w:rsidP="002D509A">
      <w:pPr>
        <w:pStyle w:val="ListParagraph"/>
        <w:numPr>
          <w:ilvl w:val="0"/>
          <w:numId w:val="46"/>
        </w:numPr>
      </w:pPr>
      <w:r w:rsidRPr="005607A7">
        <w:t>40Y5M (forty years and 5 months)</w:t>
      </w:r>
    </w:p>
    <w:p w14:paraId="3E0205FF" w14:textId="2F3D3007" w:rsidR="005607A7" w:rsidRPr="005607A7" w:rsidRDefault="005607A7" w:rsidP="002D509A">
      <w:pPr>
        <w:pStyle w:val="ListParagraph"/>
        <w:numPr>
          <w:ilvl w:val="0"/>
          <w:numId w:val="46"/>
        </w:numPr>
      </w:pPr>
      <w:r w:rsidRPr="005607A7">
        <w:t>40Y5M2D (forty years, 5 months</w:t>
      </w:r>
      <w:r w:rsidR="00F9208D">
        <w:t>,</w:t>
      </w:r>
      <w:r w:rsidRPr="005607A7">
        <w:t xml:space="preserve"> and 2 days)</w:t>
      </w:r>
    </w:p>
    <w:p w14:paraId="78F17B78" w14:textId="77777777" w:rsidR="004700AC" w:rsidRDefault="004700AC" w:rsidP="00512A1E"/>
    <w:p w14:paraId="796F95B2" w14:textId="65F812AE" w:rsidR="005607A7" w:rsidRPr="005607A7" w:rsidRDefault="005607A7" w:rsidP="00512A1E">
      <w:r w:rsidRPr="005607A7">
        <w:t>When needed, weeks can also be used:</w:t>
      </w:r>
      <w:r w:rsidR="7465B18F">
        <w:t xml:space="preserve"> </w:t>
      </w:r>
      <w:r w:rsidRPr="005607A7">
        <w:t>8W (eight weeks)</w:t>
      </w:r>
    </w:p>
    <w:p w14:paraId="7393DA48" w14:textId="77777777" w:rsidR="00C74817" w:rsidRDefault="00C74817" w:rsidP="00C664A0"/>
    <w:p w14:paraId="48CECA92" w14:textId="59CEF4D8" w:rsidR="005607A7" w:rsidRPr="005607A7" w:rsidRDefault="005607A7" w:rsidP="00C664A0">
      <w:r w:rsidRPr="005607A7">
        <w:t>Age interval:</w:t>
      </w:r>
    </w:p>
    <w:p w14:paraId="0716AEEF" w14:textId="77777777" w:rsidR="00C74817" w:rsidRDefault="00C74817" w:rsidP="00C664A0"/>
    <w:p w14:paraId="403E1516" w14:textId="4CBBAC5E" w:rsidR="005607A7" w:rsidRDefault="00C27882" w:rsidP="007403D4">
      <w:pPr>
        <w:jc w:val="both"/>
      </w:pPr>
      <w:r w:rsidRPr="005607A7">
        <w:t>Sometimes</w:t>
      </w:r>
      <w:r w:rsidR="005607A7" w:rsidRPr="005607A7">
        <w:t xml:space="preserve"> the sample </w:t>
      </w:r>
      <w:r w:rsidR="005607A7">
        <w:t>do</w:t>
      </w:r>
      <w:r w:rsidR="66199DE1">
        <w:t>es</w:t>
      </w:r>
      <w:r w:rsidR="005607A7" w:rsidRPr="005607A7">
        <w:t xml:space="preserve"> not have an exact </w:t>
      </w:r>
      <w:r w:rsidR="4D10C2E3">
        <w:t xml:space="preserve">age </w:t>
      </w:r>
      <w:r w:rsidR="005607A7" w:rsidRPr="005607A7">
        <w:t>but</w:t>
      </w:r>
      <w:r w:rsidR="19EB7008">
        <w:t xml:space="preserve"> </w:t>
      </w:r>
      <w:r w:rsidR="00AB5C07">
        <w:t>contains</w:t>
      </w:r>
      <w:r w:rsidR="19EB7008">
        <w:t xml:space="preserve"> </w:t>
      </w:r>
      <w:r w:rsidR="005607A7" w:rsidRPr="005607A7">
        <w:t>a range of age</w:t>
      </w:r>
      <w:r w:rsidR="00AB5C07">
        <w:t>s</w:t>
      </w:r>
      <w:r w:rsidR="005607A7" w:rsidRPr="005607A7">
        <w:t xml:space="preserve">. </w:t>
      </w:r>
      <w:r w:rsidR="00B51042">
        <w:t>To</w:t>
      </w:r>
      <w:r w:rsidR="005607A7" w:rsidRPr="005607A7">
        <w:t xml:space="preserve"> annotate an </w:t>
      </w:r>
      <w:proofErr w:type="gramStart"/>
      <w:r w:rsidR="003428A0" w:rsidRPr="005607A7">
        <w:t>age</w:t>
      </w:r>
      <w:proofErr w:type="gramEnd"/>
      <w:r w:rsidR="005607A7" w:rsidRPr="005607A7">
        <w:t xml:space="preserve"> range the following </w:t>
      </w:r>
      <w:r w:rsidR="003546F3">
        <w:t>convention</w:t>
      </w:r>
      <w:r w:rsidR="003546F3" w:rsidRPr="005607A7">
        <w:t xml:space="preserve"> </w:t>
      </w:r>
      <w:r w:rsidR="00A60566">
        <w:t xml:space="preserve">is </w:t>
      </w:r>
      <w:r w:rsidR="009045CF">
        <w:t>RECOMMENDED</w:t>
      </w:r>
      <w:r w:rsidR="009045CF" w:rsidRPr="005607A7">
        <w:t>:</w:t>
      </w:r>
    </w:p>
    <w:p w14:paraId="1DCC0BFD" w14:textId="77777777" w:rsidR="00C27882" w:rsidRPr="005607A7" w:rsidRDefault="00C27882" w:rsidP="00C664A0"/>
    <w:p w14:paraId="28BBC2DD" w14:textId="77777777" w:rsidR="005607A7" w:rsidRPr="005607A7" w:rsidRDefault="005607A7" w:rsidP="00C664A0">
      <w:r w:rsidRPr="005607A7">
        <w:t>40Y-85Y</w:t>
      </w:r>
    </w:p>
    <w:p w14:paraId="4E5EA71F" w14:textId="77777777" w:rsidR="00C74817" w:rsidRDefault="00C74817" w:rsidP="00C664A0"/>
    <w:p w14:paraId="462F51E8" w14:textId="3E8B01AB" w:rsidR="005607A7" w:rsidRPr="005607A7" w:rsidRDefault="005607A7" w:rsidP="00C664A0">
      <w:r w:rsidRPr="005607A7">
        <w:t xml:space="preserve">This means that the subject (sample) </w:t>
      </w:r>
      <w:r w:rsidR="05F60F32">
        <w:t xml:space="preserve">is </w:t>
      </w:r>
      <w:r w:rsidRPr="005607A7">
        <w:t>between 40 and 85 years old.</w:t>
      </w:r>
    </w:p>
    <w:p w14:paraId="2065FEE9" w14:textId="200BC9E3" w:rsidR="005607A7" w:rsidRPr="005607A7" w:rsidRDefault="005607A7" w:rsidP="00C27882">
      <w:pPr>
        <w:jc w:val="both"/>
      </w:pPr>
      <w:r w:rsidRPr="005607A7">
        <w:t xml:space="preserve">Other temporal information can be encoded </w:t>
      </w:r>
      <w:r w:rsidR="00B51042">
        <w:t>similarly</w:t>
      </w:r>
      <w:r w:rsidRPr="005607A7">
        <w:t>.</w:t>
      </w:r>
    </w:p>
    <w:p w14:paraId="45A44D49" w14:textId="77777777" w:rsidR="00C74817" w:rsidRDefault="00C74817" w:rsidP="00C664A0">
      <w:pPr>
        <w:rPr>
          <w:b/>
          <w:bCs/>
        </w:rPr>
      </w:pPr>
    </w:p>
    <w:p w14:paraId="03F0EB05" w14:textId="03B91C4A" w:rsidR="005607A7" w:rsidRPr="00C27882" w:rsidRDefault="00794D9C" w:rsidP="00C27882">
      <w:pPr>
        <w:pStyle w:val="Heading2"/>
        <w:rPr>
          <w:b/>
          <w:bCs/>
        </w:rPr>
      </w:pPr>
      <w:bookmarkStart w:id="67" w:name="_Toc69123175"/>
      <w:r>
        <w:rPr>
          <w:b/>
          <w:bCs/>
        </w:rPr>
        <w:lastRenderedPageBreak/>
        <w:t>1</w:t>
      </w:r>
      <w:r w:rsidR="00B95ED2">
        <w:rPr>
          <w:b/>
          <w:bCs/>
        </w:rPr>
        <w:t>1</w:t>
      </w:r>
      <w:r w:rsidR="00C27882" w:rsidRPr="00C27882">
        <w:rPr>
          <w:b/>
          <w:bCs/>
        </w:rPr>
        <w:t xml:space="preserve">.2 </w:t>
      </w:r>
      <w:proofErr w:type="spellStart"/>
      <w:r w:rsidR="005607A7" w:rsidRPr="00C27882">
        <w:rPr>
          <w:b/>
          <w:bCs/>
        </w:rPr>
        <w:t>Phosphoproteomics</w:t>
      </w:r>
      <w:proofErr w:type="spellEnd"/>
      <w:r w:rsidR="005607A7" w:rsidRPr="00C27882">
        <w:rPr>
          <w:b/>
          <w:bCs/>
        </w:rPr>
        <w:t xml:space="preserve"> and </w:t>
      </w:r>
      <w:r w:rsidR="26DC6F49" w:rsidRPr="5890466F">
        <w:rPr>
          <w:b/>
          <w:bCs/>
        </w:rPr>
        <w:t xml:space="preserve">other </w:t>
      </w:r>
      <w:r w:rsidR="00B51042">
        <w:rPr>
          <w:b/>
          <w:bCs/>
        </w:rPr>
        <w:t>post-translational</w:t>
      </w:r>
      <w:r w:rsidR="00C27882" w:rsidRPr="00C27882">
        <w:rPr>
          <w:b/>
          <w:bCs/>
        </w:rPr>
        <w:t xml:space="preserve"> </w:t>
      </w:r>
      <w:r w:rsidR="00C27882" w:rsidRPr="5F120449">
        <w:rPr>
          <w:b/>
          <w:bCs/>
        </w:rPr>
        <w:t>modification</w:t>
      </w:r>
      <w:r w:rsidR="396606FE" w:rsidRPr="5F120449">
        <w:rPr>
          <w:b/>
          <w:bCs/>
        </w:rPr>
        <w:t>s</w:t>
      </w:r>
      <w:r w:rsidR="005607A7" w:rsidRPr="00C27882">
        <w:rPr>
          <w:b/>
          <w:bCs/>
        </w:rPr>
        <w:t xml:space="preserve"> </w:t>
      </w:r>
      <w:r w:rsidR="636C2592" w:rsidRPr="72B7514F">
        <w:rPr>
          <w:b/>
          <w:bCs/>
        </w:rPr>
        <w:t xml:space="preserve">enriched </w:t>
      </w:r>
      <w:r w:rsidR="00C27882" w:rsidRPr="00C27882">
        <w:rPr>
          <w:b/>
          <w:bCs/>
        </w:rPr>
        <w:t>studies</w:t>
      </w:r>
      <w:bookmarkEnd w:id="67"/>
    </w:p>
    <w:p w14:paraId="70DA10AD" w14:textId="77777777" w:rsidR="00C74817" w:rsidRDefault="00C74817" w:rsidP="00C664A0"/>
    <w:p w14:paraId="35D19A28" w14:textId="1FEB4586" w:rsidR="005607A7" w:rsidRDefault="005607A7" w:rsidP="00C27882">
      <w:pPr>
        <w:jc w:val="both"/>
      </w:pPr>
      <w:r w:rsidRPr="005607A7">
        <w:t xml:space="preserve"> </w:t>
      </w:r>
      <w:r>
        <w:t>In</w:t>
      </w:r>
      <w:r w:rsidR="7C94AAA9">
        <w:t xml:space="preserve"> PTM-enriched</w:t>
      </w:r>
      <w:r w:rsidRPr="005607A7">
        <w:t xml:space="preserve"> experiments</w:t>
      </w:r>
      <w:r w:rsidR="00B51042">
        <w:t>,</w:t>
      </w:r>
      <w:r w:rsidRPr="005607A7">
        <w:t xml:space="preserve"> the </w:t>
      </w:r>
      <w:proofErr w:type="gramStart"/>
      <w:r w:rsidRPr="00142DC0">
        <w:rPr>
          <w:i/>
        </w:rPr>
        <w:t>characteristics[</w:t>
      </w:r>
      <w:proofErr w:type="gramEnd"/>
      <w:r w:rsidRPr="00142DC0">
        <w:rPr>
          <w:i/>
        </w:rPr>
        <w:t>enrichment process] </w:t>
      </w:r>
      <w:r w:rsidR="699D98FA" w:rsidRPr="00142DC0">
        <w:t>SHOULD</w:t>
      </w:r>
      <w:r w:rsidRPr="005607A7">
        <w:t xml:space="preserve"> be provided.</w:t>
      </w:r>
      <w:r w:rsidR="00C27882">
        <w:t xml:space="preserve"> </w:t>
      </w:r>
      <w:r w:rsidRPr="005607A7">
        <w:t>The different values already included in EFO are:</w:t>
      </w:r>
    </w:p>
    <w:p w14:paraId="7A4A8607" w14:textId="77777777" w:rsidR="00C27882" w:rsidRPr="005607A7" w:rsidRDefault="00C27882" w:rsidP="00C27882">
      <w:pPr>
        <w:jc w:val="both"/>
      </w:pPr>
    </w:p>
    <w:p w14:paraId="4513BADC" w14:textId="56D06E4F" w:rsidR="005607A7" w:rsidRPr="005607A7" w:rsidRDefault="005607A7" w:rsidP="00C27882">
      <w:pPr>
        <w:pStyle w:val="ListParagraph"/>
        <w:numPr>
          <w:ilvl w:val="0"/>
          <w:numId w:val="43"/>
        </w:numPr>
      </w:pPr>
      <w:r w:rsidRPr="005607A7">
        <w:t xml:space="preserve">enrichment of phosphorylated </w:t>
      </w:r>
      <w:r w:rsidR="006A3C62">
        <w:t>p</w:t>
      </w:r>
      <w:r w:rsidRPr="005607A7">
        <w:t>rotein</w:t>
      </w:r>
      <w:r w:rsidR="0043447C">
        <w:t>s</w:t>
      </w:r>
    </w:p>
    <w:p w14:paraId="20F46AF5" w14:textId="1524C20A" w:rsidR="005607A7" w:rsidRPr="005607A7" w:rsidRDefault="005607A7" w:rsidP="00C27882">
      <w:pPr>
        <w:pStyle w:val="ListParagraph"/>
        <w:numPr>
          <w:ilvl w:val="0"/>
          <w:numId w:val="43"/>
        </w:numPr>
      </w:pPr>
      <w:r w:rsidRPr="005607A7">
        <w:t xml:space="preserve">enrichment of glycosylated </w:t>
      </w:r>
      <w:r w:rsidR="006A3C62">
        <w:t>p</w:t>
      </w:r>
      <w:r w:rsidRPr="005607A7">
        <w:t>rotein</w:t>
      </w:r>
      <w:r w:rsidR="0043447C">
        <w:t>s</w:t>
      </w:r>
    </w:p>
    <w:p w14:paraId="01297BCA" w14:textId="77777777" w:rsidR="00C27882" w:rsidRDefault="00C27882" w:rsidP="00C664A0"/>
    <w:p w14:paraId="5BB7F518" w14:textId="223E1A61" w:rsidR="005607A7" w:rsidRPr="005607A7" w:rsidRDefault="005607A7" w:rsidP="00C27882">
      <w:pPr>
        <w:jc w:val="both"/>
      </w:pPr>
      <w:r w:rsidRPr="005607A7">
        <w:t>This characteristic can be used as </w:t>
      </w:r>
      <w:r w:rsidR="00B51042">
        <w:t xml:space="preserve">a </w:t>
      </w:r>
      <w:r w:rsidRPr="00EB0618">
        <w:rPr>
          <w:i/>
          <w:iCs/>
        </w:rPr>
        <w:t xml:space="preserve">factor </w:t>
      </w:r>
      <w:proofErr w:type="gramStart"/>
      <w:r w:rsidRPr="00EB0618">
        <w:rPr>
          <w:i/>
          <w:iCs/>
        </w:rPr>
        <w:t>value[</w:t>
      </w:r>
      <w:proofErr w:type="gramEnd"/>
      <w:r w:rsidRPr="00EB0618">
        <w:rPr>
          <w:i/>
          <w:iCs/>
        </w:rPr>
        <w:t>enrichment process]</w:t>
      </w:r>
      <w:r w:rsidRPr="005607A7">
        <w:t xml:space="preserve"> to differentiate the expression between proteins in the </w:t>
      </w:r>
      <w:r>
        <w:t>phospho</w:t>
      </w:r>
      <w:r w:rsidR="78D52D14">
        <w:t>-enriched</w:t>
      </w:r>
      <w:r w:rsidRPr="005607A7">
        <w:t xml:space="preserve"> sample </w:t>
      </w:r>
      <w:r w:rsidR="006A3C62">
        <w:t xml:space="preserve">when </w:t>
      </w:r>
      <w:r>
        <w:t>compare</w:t>
      </w:r>
      <w:r w:rsidR="3BF08636">
        <w:t>d</w:t>
      </w:r>
      <w:r w:rsidRPr="005607A7">
        <w:t xml:space="preserve"> with </w:t>
      </w:r>
      <w:r w:rsidR="7648A72D">
        <w:t xml:space="preserve">the </w:t>
      </w:r>
      <w:r w:rsidRPr="005607A7">
        <w:t>control.</w:t>
      </w:r>
    </w:p>
    <w:p w14:paraId="6540A6A1" w14:textId="77777777" w:rsidR="00C74817" w:rsidRDefault="00C74817" w:rsidP="00C664A0">
      <w:pPr>
        <w:rPr>
          <w:b/>
          <w:bCs/>
        </w:rPr>
      </w:pPr>
    </w:p>
    <w:p w14:paraId="3B428D7C" w14:textId="0F5F2999" w:rsidR="005607A7" w:rsidRPr="00C27882" w:rsidRDefault="00794D9C" w:rsidP="00C27882">
      <w:pPr>
        <w:pStyle w:val="Heading2"/>
        <w:rPr>
          <w:b/>
          <w:bCs/>
        </w:rPr>
      </w:pPr>
      <w:bookmarkStart w:id="68" w:name="_Toc69123176"/>
      <w:r>
        <w:rPr>
          <w:b/>
          <w:bCs/>
        </w:rPr>
        <w:t>1</w:t>
      </w:r>
      <w:r w:rsidR="00B7559C">
        <w:rPr>
          <w:b/>
          <w:bCs/>
        </w:rPr>
        <w:t>1</w:t>
      </w:r>
      <w:r w:rsidR="00C27882" w:rsidRPr="00C27882">
        <w:rPr>
          <w:b/>
          <w:bCs/>
        </w:rPr>
        <w:t xml:space="preserve">.3 </w:t>
      </w:r>
      <w:r w:rsidR="005607A7" w:rsidRPr="00C27882">
        <w:rPr>
          <w:b/>
          <w:bCs/>
        </w:rPr>
        <w:t>Pooled samples</w:t>
      </w:r>
      <w:bookmarkEnd w:id="68"/>
    </w:p>
    <w:p w14:paraId="5BD78A86" w14:textId="77777777" w:rsidR="00C74817" w:rsidRDefault="00C74817" w:rsidP="00C664A0"/>
    <w:p w14:paraId="033A99E1" w14:textId="195CAAC9" w:rsidR="005607A7" w:rsidRDefault="005607A7" w:rsidP="007403D4">
      <w:pPr>
        <w:jc w:val="both"/>
      </w:pPr>
      <w:r w:rsidRPr="005607A7">
        <w:t>When multiple samples are pooled into one, the general approach is to annotate them separately, abiding by the general rule: one row stands for one sample-to-</w:t>
      </w:r>
      <w:r w:rsidR="406FB0B3">
        <w:t>one-</w:t>
      </w:r>
      <w:r w:rsidRPr="005607A7">
        <w:t xml:space="preserve">file relationship. In this case, multiple rows are created for the </w:t>
      </w:r>
      <w:r w:rsidR="00E97CC6">
        <w:t xml:space="preserve">same </w:t>
      </w:r>
      <w:r w:rsidRPr="005607A7">
        <w:t>corresponding data file</w:t>
      </w:r>
      <w:r w:rsidR="00C74817">
        <w:t>.</w:t>
      </w:r>
    </w:p>
    <w:p w14:paraId="651685E7" w14:textId="77777777" w:rsidR="00C74817" w:rsidRPr="00C74817" w:rsidRDefault="00C74817" w:rsidP="00C664A0"/>
    <w:p w14:paraId="7A2DF951" w14:textId="6B8FE840" w:rsidR="005607A7" w:rsidRDefault="00056563" w:rsidP="007403D4">
      <w:pPr>
        <w:jc w:val="both"/>
      </w:pPr>
      <w:r w:rsidRPr="005607A7">
        <w:t>One exception</w:t>
      </w:r>
      <w:r w:rsidR="005607A7" w:rsidRPr="005607A7">
        <w:t xml:space="preserve"> is made for the case when one channel </w:t>
      </w:r>
      <w:r w:rsidR="002B7600" w:rsidRPr="005607A7">
        <w:t>e.g.,</w:t>
      </w:r>
      <w:r w:rsidR="005607A7" w:rsidRPr="005607A7">
        <w:t xml:space="preserve"> in a TMT/</w:t>
      </w:r>
      <w:proofErr w:type="spellStart"/>
      <w:r w:rsidR="005607A7" w:rsidRPr="005607A7">
        <w:t>iTRAQ</w:t>
      </w:r>
      <w:proofErr w:type="spellEnd"/>
      <w:r w:rsidR="005607A7" w:rsidRPr="005607A7">
        <w:t xml:space="preserve"> multiplexed experiment</w:t>
      </w:r>
      <w:r w:rsidR="2D753DF3">
        <w:t>,</w:t>
      </w:r>
      <w:r w:rsidR="005607A7" w:rsidRPr="005607A7">
        <w:t xml:space="preserve"> is used for a sample pooled </w:t>
      </w:r>
      <w:r w:rsidRPr="005607A7">
        <w:t>from other</w:t>
      </w:r>
      <w:r w:rsidR="005607A7" w:rsidRPr="005607A7">
        <w:t xml:space="preserve"> channels, typically for normalization purposes. In this case, it is not necessary to repeat all sample annotations. Instead, a special characteristic </w:t>
      </w:r>
      <w:r w:rsidR="48BA4090">
        <w:t>value</w:t>
      </w:r>
      <w:r w:rsidR="005607A7">
        <w:t xml:space="preserve"> </w:t>
      </w:r>
      <w:r w:rsidR="005607A7" w:rsidRPr="005607A7">
        <w:t>can be used:</w:t>
      </w:r>
    </w:p>
    <w:p w14:paraId="7A7A0E7B" w14:textId="77777777" w:rsidR="00C74817" w:rsidRPr="00C74817" w:rsidRDefault="00C74817" w:rsidP="00C664A0"/>
    <w:tbl>
      <w:tblPr>
        <w:tblW w:w="9639" w:type="dxa"/>
        <w:jc w:val="center"/>
        <w:tblLayout w:type="fixed"/>
        <w:tblCellMar>
          <w:top w:w="15" w:type="dxa"/>
          <w:left w:w="15" w:type="dxa"/>
          <w:bottom w:w="15" w:type="dxa"/>
          <w:right w:w="15" w:type="dxa"/>
        </w:tblCellMar>
        <w:tblLook w:val="04A0" w:firstRow="1" w:lastRow="0" w:firstColumn="1" w:lastColumn="0" w:noHBand="0" w:noVBand="1"/>
      </w:tblPr>
      <w:tblGrid>
        <w:gridCol w:w="1560"/>
        <w:gridCol w:w="3420"/>
        <w:gridCol w:w="855"/>
        <w:gridCol w:w="1734"/>
        <w:gridCol w:w="2070"/>
      </w:tblGrid>
      <w:tr w:rsidR="006E3CFE" w:rsidRPr="005607A7" w14:paraId="291ECD35" w14:textId="77777777" w:rsidTr="002D509A">
        <w:trPr>
          <w:tblHeade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C29B8D" w14:textId="77777777" w:rsidR="005607A7" w:rsidRPr="00C74817" w:rsidRDefault="005607A7" w:rsidP="00C664A0">
            <w:pPr>
              <w:rPr>
                <w:b/>
                <w:bCs/>
                <w:sz w:val="20"/>
                <w:szCs w:val="20"/>
              </w:rPr>
            </w:pPr>
            <w:r w:rsidRPr="00C74817">
              <w:rPr>
                <w:b/>
                <w:bCs/>
                <w:sz w:val="20"/>
                <w:szCs w:val="20"/>
              </w:rPr>
              <w:t>source name</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65C32" w14:textId="77777777" w:rsidR="005607A7" w:rsidRPr="00C74817" w:rsidRDefault="005607A7" w:rsidP="00C664A0">
            <w:pPr>
              <w:rPr>
                <w:b/>
                <w:bCs/>
                <w:sz w:val="20"/>
                <w:szCs w:val="20"/>
              </w:rPr>
            </w:pPr>
            <w:proofErr w:type="gramStart"/>
            <w:r w:rsidRPr="00C74817">
              <w:rPr>
                <w:b/>
                <w:bCs/>
                <w:sz w:val="20"/>
                <w:szCs w:val="20"/>
              </w:rPr>
              <w:t>characteristics[</w:t>
            </w:r>
            <w:proofErr w:type="gramEnd"/>
            <w:r w:rsidRPr="00C74817">
              <w:rPr>
                <w:b/>
                <w:bCs/>
                <w:sz w:val="20"/>
                <w:szCs w:val="20"/>
              </w:rPr>
              <w:t>pooled sample]</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9BBA30" w14:textId="77777777" w:rsidR="005607A7" w:rsidRPr="00C74817" w:rsidRDefault="005607A7" w:rsidP="00C664A0">
            <w:pPr>
              <w:rPr>
                <w:b/>
                <w:bCs/>
                <w:sz w:val="20"/>
                <w:szCs w:val="20"/>
              </w:rPr>
            </w:pPr>
            <w:r w:rsidRPr="00C74817">
              <w:rPr>
                <w:b/>
                <w:bCs/>
                <w:sz w:val="20"/>
                <w:szCs w:val="20"/>
              </w:rPr>
              <w:t>assay name</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29CF9" w14:textId="77777777" w:rsidR="005607A7" w:rsidRPr="00C74817" w:rsidRDefault="005607A7" w:rsidP="00C664A0">
            <w:pPr>
              <w:rPr>
                <w:b/>
                <w:bCs/>
                <w:sz w:val="20"/>
                <w:szCs w:val="20"/>
              </w:rPr>
            </w:pPr>
            <w:r w:rsidRPr="00C74817">
              <w:rPr>
                <w:b/>
                <w:bCs/>
                <w:sz w:val="20"/>
                <w:szCs w:val="20"/>
              </w:rPr>
              <w:t>comment[label]</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CFEFB" w14:textId="77777777" w:rsidR="005607A7" w:rsidRPr="00C74817" w:rsidRDefault="005607A7" w:rsidP="00C664A0">
            <w:pPr>
              <w:rPr>
                <w:b/>
                <w:bCs/>
                <w:sz w:val="20"/>
                <w:szCs w:val="20"/>
              </w:rPr>
            </w:pPr>
            <w:proofErr w:type="gramStart"/>
            <w:r w:rsidRPr="00C74817">
              <w:rPr>
                <w:b/>
                <w:bCs/>
                <w:sz w:val="20"/>
                <w:szCs w:val="20"/>
              </w:rPr>
              <w:t>comment[</w:t>
            </w:r>
            <w:proofErr w:type="gramEnd"/>
            <w:r w:rsidRPr="00C74817">
              <w:rPr>
                <w:b/>
                <w:bCs/>
                <w:sz w:val="20"/>
                <w:szCs w:val="20"/>
              </w:rPr>
              <w:t>data file]</w:t>
            </w:r>
          </w:p>
        </w:tc>
      </w:tr>
      <w:tr w:rsidR="006E3CFE" w:rsidRPr="005607A7" w14:paraId="00C18D61"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344EB" w14:textId="77777777" w:rsidR="005607A7" w:rsidRPr="00C74817" w:rsidRDefault="005607A7" w:rsidP="00C664A0">
            <w:pPr>
              <w:rPr>
                <w:sz w:val="20"/>
                <w:szCs w:val="20"/>
              </w:rPr>
            </w:pPr>
            <w:r w:rsidRPr="00C74817">
              <w:rPr>
                <w:sz w:val="20"/>
                <w:szCs w:val="20"/>
              </w:rPr>
              <w:t>sample 1</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67BCF9"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C94885"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EFC24D" w14:textId="77777777" w:rsidR="005607A7" w:rsidRPr="00C74817" w:rsidRDefault="005607A7" w:rsidP="00C664A0">
            <w:pPr>
              <w:rPr>
                <w:sz w:val="20"/>
                <w:szCs w:val="20"/>
              </w:rPr>
            </w:pPr>
            <w:r w:rsidRPr="00C74817">
              <w:rPr>
                <w:sz w:val="20"/>
                <w:szCs w:val="20"/>
              </w:rPr>
              <w:t>TMT131</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FDDADA" w14:textId="77777777" w:rsidR="005607A7" w:rsidRPr="00C74817" w:rsidRDefault="005607A7" w:rsidP="00C664A0">
            <w:pPr>
              <w:rPr>
                <w:sz w:val="20"/>
                <w:szCs w:val="20"/>
              </w:rPr>
            </w:pPr>
            <w:r w:rsidRPr="00C74817">
              <w:rPr>
                <w:sz w:val="20"/>
                <w:szCs w:val="20"/>
              </w:rPr>
              <w:t>file01.raw</w:t>
            </w:r>
          </w:p>
        </w:tc>
      </w:tr>
      <w:tr w:rsidR="006E3CFE" w:rsidRPr="005607A7" w14:paraId="5054694E"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596DD9" w14:textId="77777777" w:rsidR="005607A7" w:rsidRPr="00C74817" w:rsidRDefault="005607A7" w:rsidP="00C664A0">
            <w:pPr>
              <w:rPr>
                <w:sz w:val="20"/>
                <w:szCs w:val="20"/>
              </w:rPr>
            </w:pPr>
            <w:r w:rsidRPr="00C74817">
              <w:rPr>
                <w:sz w:val="20"/>
                <w:szCs w:val="20"/>
              </w:rPr>
              <w:t>sample 2</w:t>
            </w:r>
          </w:p>
        </w:tc>
        <w:tc>
          <w:tcPr>
            <w:tcW w:w="34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7ECBC"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1B18A"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4D709" w14:textId="77777777" w:rsidR="005607A7" w:rsidRPr="00C74817" w:rsidRDefault="005607A7" w:rsidP="00C664A0">
            <w:pPr>
              <w:rPr>
                <w:sz w:val="20"/>
                <w:szCs w:val="20"/>
              </w:rPr>
            </w:pPr>
            <w:r w:rsidRPr="00C74817">
              <w:rPr>
                <w:sz w:val="20"/>
                <w:szCs w:val="20"/>
              </w:rPr>
              <w:t>TMT131C</w:t>
            </w:r>
          </w:p>
        </w:tc>
        <w:tc>
          <w:tcPr>
            <w:tcW w:w="20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A329C" w14:textId="77777777" w:rsidR="005607A7" w:rsidRPr="00C74817" w:rsidRDefault="005607A7" w:rsidP="00C664A0">
            <w:pPr>
              <w:rPr>
                <w:sz w:val="20"/>
                <w:szCs w:val="20"/>
              </w:rPr>
            </w:pPr>
            <w:r w:rsidRPr="00C74817">
              <w:rPr>
                <w:sz w:val="20"/>
                <w:szCs w:val="20"/>
              </w:rPr>
              <w:t>file01.raw</w:t>
            </w:r>
          </w:p>
        </w:tc>
      </w:tr>
      <w:tr w:rsidR="006E3CFE" w:rsidRPr="005607A7" w14:paraId="76FA5312"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58BEFC" w14:textId="77777777" w:rsidR="005607A7" w:rsidRPr="00C74817" w:rsidRDefault="005607A7" w:rsidP="00C664A0">
            <w:pPr>
              <w:rPr>
                <w:sz w:val="20"/>
                <w:szCs w:val="20"/>
              </w:rPr>
            </w:pPr>
            <w:r w:rsidRPr="00C74817">
              <w:rPr>
                <w:sz w:val="20"/>
                <w:szCs w:val="20"/>
              </w:rPr>
              <w:t>sample 10</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A3A7BB" w14:textId="77777777" w:rsidR="005607A7" w:rsidRPr="00C74817" w:rsidRDefault="005607A7" w:rsidP="00C664A0">
            <w:pPr>
              <w:rPr>
                <w:sz w:val="20"/>
                <w:szCs w:val="20"/>
              </w:rPr>
            </w:pPr>
            <w:r w:rsidRPr="00C74817">
              <w:rPr>
                <w:sz w:val="20"/>
                <w:szCs w:val="20"/>
              </w:rPr>
              <w:t xml:space="preserve">SN=sample </w:t>
            </w:r>
            <w:proofErr w:type="gramStart"/>
            <w:r w:rsidRPr="00C74817">
              <w:rPr>
                <w:sz w:val="20"/>
                <w:szCs w:val="20"/>
              </w:rPr>
              <w:t>1,sample</w:t>
            </w:r>
            <w:proofErr w:type="gramEnd"/>
            <w:r w:rsidRPr="00C74817">
              <w:rPr>
                <w:sz w:val="20"/>
                <w:szCs w:val="20"/>
              </w:rPr>
              <w:t xml:space="preserve"> 2, …​ sample 9</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669723"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0EA43" w14:textId="77777777" w:rsidR="005607A7" w:rsidRPr="00C74817" w:rsidRDefault="005607A7" w:rsidP="00C664A0">
            <w:pPr>
              <w:rPr>
                <w:sz w:val="20"/>
                <w:szCs w:val="20"/>
              </w:rPr>
            </w:pPr>
            <w:r w:rsidRPr="00C74817">
              <w:rPr>
                <w:sz w:val="20"/>
                <w:szCs w:val="20"/>
              </w:rPr>
              <w:t>TMT128</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7F04B" w14:textId="77777777" w:rsidR="005607A7" w:rsidRPr="00C74817" w:rsidRDefault="005607A7" w:rsidP="00C664A0">
            <w:pPr>
              <w:rPr>
                <w:sz w:val="20"/>
                <w:szCs w:val="20"/>
              </w:rPr>
            </w:pPr>
            <w:r w:rsidRPr="00C74817">
              <w:rPr>
                <w:sz w:val="20"/>
                <w:szCs w:val="20"/>
              </w:rPr>
              <w:t>file01.raw</w:t>
            </w:r>
          </w:p>
        </w:tc>
      </w:tr>
    </w:tbl>
    <w:p w14:paraId="5524CC26" w14:textId="77777777" w:rsidR="00C74817" w:rsidRDefault="00C74817" w:rsidP="00C664A0"/>
    <w:p w14:paraId="7C51D3F8" w14:textId="4641D6C7" w:rsidR="005607A7" w:rsidRDefault="005607A7" w:rsidP="00C27882">
      <w:pPr>
        <w:jc w:val="both"/>
      </w:pPr>
      <w:r w:rsidRPr="005607A7">
        <w:t xml:space="preserve">SN stands for source names and </w:t>
      </w:r>
      <w:r w:rsidR="00E97CC6">
        <w:t xml:space="preserve">can be used to </w:t>
      </w:r>
      <w:r w:rsidRPr="005607A7">
        <w:t>list source name fields of samples that are annotated in the same file and </w:t>
      </w:r>
      <w:r w:rsidR="3BE213C4">
        <w:t xml:space="preserve">that are </w:t>
      </w:r>
      <w:r w:rsidRPr="005607A7">
        <w:rPr>
          <w:b/>
          <w:bCs/>
        </w:rPr>
        <w:t xml:space="preserve">used in the same experiment and </w:t>
      </w:r>
      <w:r w:rsidR="004414AA">
        <w:rPr>
          <w:b/>
          <w:bCs/>
        </w:rPr>
        <w:t xml:space="preserve">the </w:t>
      </w:r>
      <w:r w:rsidRPr="005607A7">
        <w:rPr>
          <w:b/>
          <w:bCs/>
        </w:rPr>
        <w:t>same MS run</w:t>
      </w:r>
      <w:r w:rsidRPr="005607A7">
        <w:t>.</w:t>
      </w:r>
    </w:p>
    <w:p w14:paraId="6B65C6B4" w14:textId="77777777" w:rsidR="00C74817" w:rsidRPr="00C74817" w:rsidRDefault="00C74817" w:rsidP="00C664A0"/>
    <w:p w14:paraId="6A3DC9CD" w14:textId="2E8D0F1D" w:rsidR="005607A7" w:rsidRDefault="005607A7" w:rsidP="00C27882">
      <w:pPr>
        <w:jc w:val="both"/>
      </w:pPr>
      <w:r w:rsidRPr="005607A7">
        <w:t>Another possible value for </w:t>
      </w:r>
      <w:proofErr w:type="gramStart"/>
      <w:r w:rsidRPr="00142DC0">
        <w:rPr>
          <w:i/>
        </w:rPr>
        <w:t>characteristics[</w:t>
      </w:r>
      <w:proofErr w:type="gramEnd"/>
      <w:r w:rsidRPr="00142DC0">
        <w:rPr>
          <w:i/>
        </w:rPr>
        <w:t>pooled sample]</w:t>
      </w:r>
      <w:r w:rsidRPr="005607A7">
        <w:t xml:space="preserve"> is </w:t>
      </w:r>
      <w:r w:rsidR="00E97CC6">
        <w:t>the</w:t>
      </w:r>
      <w:r w:rsidRPr="005607A7">
        <w:t xml:space="preserve"> string </w:t>
      </w:r>
      <w:r w:rsidR="48D2608F">
        <w:t>“</w:t>
      </w:r>
      <w:r w:rsidRPr="005607A7">
        <w:t>pooled</w:t>
      </w:r>
      <w:r w:rsidR="6980EB4A">
        <w:t>”</w:t>
      </w:r>
      <w:r w:rsidRPr="005607A7">
        <w:t xml:space="preserve"> for cases when it is known that a sample is pooled but the individual samples </w:t>
      </w:r>
      <w:r w:rsidR="00E97CC6">
        <w:t>included in that pool</w:t>
      </w:r>
      <w:r w:rsidR="00850529">
        <w:t xml:space="preserve"> </w:t>
      </w:r>
      <w:r w:rsidRPr="005607A7">
        <w:t>cannot be annotated.</w:t>
      </w:r>
    </w:p>
    <w:p w14:paraId="166DD2B6" w14:textId="77777777" w:rsidR="00C74817" w:rsidRPr="00C74817" w:rsidRDefault="00C74817" w:rsidP="00C664A0"/>
    <w:p w14:paraId="58556880" w14:textId="77777777" w:rsidR="00C74817" w:rsidRPr="00C74817" w:rsidRDefault="00C74817" w:rsidP="00C664A0"/>
    <w:p w14:paraId="6237F93F" w14:textId="5942F91A" w:rsidR="005607A7" w:rsidRPr="000F074D" w:rsidRDefault="00794D9C" w:rsidP="00C27882">
      <w:pPr>
        <w:pStyle w:val="Heading2"/>
        <w:rPr>
          <w:b/>
          <w:bCs/>
        </w:rPr>
      </w:pPr>
      <w:bookmarkStart w:id="69" w:name="_Toc69123177"/>
      <w:r>
        <w:rPr>
          <w:b/>
          <w:bCs/>
        </w:rPr>
        <w:t>1</w:t>
      </w:r>
      <w:r w:rsidR="00570C1D">
        <w:rPr>
          <w:b/>
          <w:bCs/>
        </w:rPr>
        <w:t>1</w:t>
      </w:r>
      <w:r w:rsidR="00C27882" w:rsidRPr="000F074D">
        <w:rPr>
          <w:b/>
          <w:bCs/>
        </w:rPr>
        <w:t>.</w:t>
      </w:r>
      <w:r w:rsidR="00570C1D">
        <w:rPr>
          <w:b/>
          <w:bCs/>
        </w:rPr>
        <w:t>4</w:t>
      </w:r>
      <w:r w:rsidR="00C27882" w:rsidRPr="000F074D">
        <w:rPr>
          <w:b/>
          <w:bCs/>
        </w:rPr>
        <w:t xml:space="preserve"> </w:t>
      </w:r>
      <w:r w:rsidR="005607A7" w:rsidRPr="000F074D">
        <w:rPr>
          <w:b/>
          <w:bCs/>
        </w:rPr>
        <w:t>Synthetic peptide libraries</w:t>
      </w:r>
      <w:bookmarkEnd w:id="69"/>
    </w:p>
    <w:p w14:paraId="70347DDD" w14:textId="77777777" w:rsidR="00C74817" w:rsidRDefault="00C74817" w:rsidP="00C664A0"/>
    <w:p w14:paraId="1861D0F6" w14:textId="674353D4" w:rsidR="005607A7" w:rsidRDefault="2B593A9C" w:rsidP="00C664A0">
      <w:r>
        <w:t xml:space="preserve">It is common to </w:t>
      </w:r>
      <w:r w:rsidR="005607A7" w:rsidRPr="005607A7">
        <w:t>use synthetic peptide libraries for multiple use cases including:</w:t>
      </w:r>
    </w:p>
    <w:p w14:paraId="3C4A028A" w14:textId="77777777" w:rsidR="000F074D" w:rsidRPr="005607A7" w:rsidRDefault="000F074D" w:rsidP="00C664A0"/>
    <w:p w14:paraId="7B9A367E" w14:textId="77777777" w:rsidR="005607A7" w:rsidRPr="005607A7" w:rsidRDefault="005607A7" w:rsidP="000F074D">
      <w:pPr>
        <w:pStyle w:val="ListParagraph"/>
        <w:numPr>
          <w:ilvl w:val="0"/>
          <w:numId w:val="44"/>
        </w:numPr>
      </w:pPr>
      <w:r w:rsidRPr="005607A7">
        <w:lastRenderedPageBreak/>
        <w:t>Benchmark of analytical and bioinformatics methods and algorithms.</w:t>
      </w:r>
    </w:p>
    <w:p w14:paraId="66298AC3" w14:textId="71FA456F" w:rsidR="005607A7" w:rsidRPr="005607A7" w:rsidRDefault="005607A7" w:rsidP="000F074D">
      <w:pPr>
        <w:pStyle w:val="ListParagraph"/>
        <w:numPr>
          <w:ilvl w:val="0"/>
          <w:numId w:val="44"/>
        </w:numPr>
      </w:pPr>
      <w:r>
        <w:t>Improve</w:t>
      </w:r>
      <w:r w:rsidR="70F012F1">
        <w:t>ment</w:t>
      </w:r>
      <w:r w:rsidRPr="005607A7">
        <w:t xml:space="preserve"> of peptide identification/quantification using spectral libraries.</w:t>
      </w:r>
    </w:p>
    <w:p w14:paraId="6B614B5E" w14:textId="77777777" w:rsidR="00C74817" w:rsidRDefault="00C74817" w:rsidP="00C664A0"/>
    <w:p w14:paraId="62BD58F1" w14:textId="7030B373" w:rsidR="005607A7" w:rsidRPr="005607A7" w:rsidRDefault="005607A7" w:rsidP="000F074D">
      <w:pPr>
        <w:jc w:val="both"/>
      </w:pPr>
      <w:r>
        <w:t>When describing synthetic peptide libraries most of the sample metadata can be declare</w:t>
      </w:r>
      <w:r w:rsidR="0543F371">
        <w:t>d</w:t>
      </w:r>
      <w:r>
        <w:t xml:space="preserve"> as </w:t>
      </w:r>
      <w:r w:rsidR="2F08C8FC">
        <w:t>“</w:t>
      </w:r>
      <w:r>
        <w:t>not applicable</w:t>
      </w:r>
      <w:r w:rsidR="38C8B504">
        <w:t>”</w:t>
      </w:r>
      <w:r>
        <w:t xml:space="preserve">. However, some authors can </w:t>
      </w:r>
      <w:r w:rsidR="00A95FD8">
        <w:t xml:space="preserve">also </w:t>
      </w:r>
      <w:r>
        <w:t>annotate the organism</w:t>
      </w:r>
      <w:r w:rsidR="00A95FD8">
        <w:t>,</w:t>
      </w:r>
      <w:r>
        <w:t xml:space="preserve"> for example</w:t>
      </w:r>
      <w:r w:rsidR="004414AA">
        <w:t>,</w:t>
      </w:r>
      <w:r>
        <w:t xml:space="preserve"> because they know </w:t>
      </w:r>
      <w:r w:rsidR="00A95FD8">
        <w:t>that</w:t>
      </w:r>
      <w:r>
        <w:t xml:space="preserve"> the library has been design</w:t>
      </w:r>
      <w:r w:rsidR="2F74F7D5">
        <w:t>ed</w:t>
      </w:r>
      <w:r>
        <w:t xml:space="preserve"> from specific peptide species, see example </w:t>
      </w:r>
      <w:r w:rsidR="00A95FD8">
        <w:t xml:space="preserve">the following </w:t>
      </w:r>
      <w:r>
        <w:t>experiment</w:t>
      </w:r>
      <w:r w:rsidR="0012090B">
        <w:t xml:space="preserve"> </w:t>
      </w:r>
      <w:r w:rsidR="00A95FD8">
        <w:t>containing</w:t>
      </w:r>
      <w:r w:rsidR="004414AA">
        <w:t xml:space="preserve"> </w:t>
      </w:r>
      <w:r w:rsidR="00A95FD8">
        <w:t>synthetic peptides</w:t>
      </w:r>
      <w:r w:rsidR="0012090B" w:rsidRPr="08D355E0">
        <w:rPr>
          <w:rStyle w:val="Hyperlink"/>
        </w:rPr>
        <w:t xml:space="preserve"> (</w:t>
      </w:r>
      <w:r w:rsidR="00FD0413" w:rsidRPr="00FD0413">
        <w:rPr>
          <w:rStyle w:val="Hyperlink"/>
        </w:rPr>
        <w:t>https://github.com/bigbio/proteomics-metadata-standard/blob/master/annotated-projects/PXD000759/PXD000759.sdrf.tsv</w:t>
      </w:r>
      <w:r w:rsidR="0012090B" w:rsidRPr="08D355E0">
        <w:rPr>
          <w:rStyle w:val="Hyperlink"/>
        </w:rPr>
        <w:t>)</w:t>
      </w:r>
      <w:r>
        <w:t>.</w:t>
      </w:r>
    </w:p>
    <w:p w14:paraId="104BE2CA" w14:textId="77777777" w:rsidR="00C74817" w:rsidRDefault="00C74817" w:rsidP="00C664A0"/>
    <w:p w14:paraId="150A0A4B" w14:textId="1761393B" w:rsidR="005607A7" w:rsidRPr="005607A7" w:rsidRDefault="00E66CF9" w:rsidP="000F074D">
      <w:pPr>
        <w:jc w:val="both"/>
      </w:pPr>
      <w:r>
        <w:t>In these cases, i</w:t>
      </w:r>
      <w:r w:rsidR="005607A7">
        <w:t xml:space="preserve">t is important to annotate that the sample is </w:t>
      </w:r>
      <w:r w:rsidR="00E3042C">
        <w:t xml:space="preserve">composed </w:t>
      </w:r>
      <w:r w:rsidR="004414AA">
        <w:t>of</w:t>
      </w:r>
      <w:r w:rsidR="00E3042C">
        <w:t xml:space="preserve"> </w:t>
      </w:r>
      <w:r w:rsidR="005607A7">
        <w:t>a synthetic peptide library</w:t>
      </w:r>
      <w:r w:rsidR="00E3042C">
        <w:t>.</w:t>
      </w:r>
      <w:r w:rsidR="005607A7">
        <w:t xml:space="preserve"> </w:t>
      </w:r>
      <w:r w:rsidR="00E3042C">
        <w:t>T</w:t>
      </w:r>
      <w:r w:rsidR="005607A7">
        <w:t>his can be done by adding the </w:t>
      </w:r>
      <w:proofErr w:type="gramStart"/>
      <w:r w:rsidR="005607A7" w:rsidRPr="08D355E0">
        <w:rPr>
          <w:i/>
          <w:iCs/>
        </w:rPr>
        <w:t>characteristics[</w:t>
      </w:r>
      <w:proofErr w:type="gramEnd"/>
      <w:r w:rsidR="005607A7" w:rsidRPr="08D355E0">
        <w:rPr>
          <w:i/>
          <w:iCs/>
        </w:rPr>
        <w:t>synthetic peptide]</w:t>
      </w:r>
      <w:r w:rsidR="6FC7C525">
        <w:t xml:space="preserve">. </w:t>
      </w:r>
      <w:r w:rsidR="724991AF">
        <w:t>T</w:t>
      </w:r>
      <w:r w:rsidR="005607A7">
        <w:t>he possible values are </w:t>
      </w:r>
      <w:r w:rsidR="4A256636">
        <w:t>“</w:t>
      </w:r>
      <w:r w:rsidR="005607A7">
        <w:t>synthetic</w:t>
      </w:r>
      <w:proofErr w:type="gramStart"/>
      <w:r w:rsidR="21DD5FA8">
        <w:t>”</w:t>
      </w:r>
      <w:r w:rsidR="00E350B5">
        <w:t xml:space="preserve">, </w:t>
      </w:r>
      <w:r w:rsidR="005607A7">
        <w:t> </w:t>
      </w:r>
      <w:r w:rsidR="39D3E815">
        <w:t>“</w:t>
      </w:r>
      <w:proofErr w:type="gramEnd"/>
      <w:r w:rsidR="005607A7">
        <w:t>not synthetic</w:t>
      </w:r>
      <w:r w:rsidR="00E5F047">
        <w:t>”</w:t>
      </w:r>
      <w:r w:rsidR="00E350B5">
        <w:t xml:space="preserve"> or “mixed”</w:t>
      </w:r>
      <w:r w:rsidR="005607A7">
        <w:t>.</w:t>
      </w:r>
    </w:p>
    <w:p w14:paraId="10D1799A" w14:textId="77777777" w:rsidR="00C74817" w:rsidRDefault="00C74817" w:rsidP="00C664A0">
      <w:pPr>
        <w:rPr>
          <w:b/>
          <w:bCs/>
        </w:rPr>
      </w:pPr>
    </w:p>
    <w:p w14:paraId="3D399293" w14:textId="4F5308B0" w:rsidR="005607A7" w:rsidRPr="000F074D" w:rsidRDefault="00794D9C" w:rsidP="000F074D">
      <w:pPr>
        <w:pStyle w:val="Heading2"/>
        <w:rPr>
          <w:b/>
          <w:bCs/>
        </w:rPr>
      </w:pPr>
      <w:bookmarkStart w:id="70" w:name="_Toc69123178"/>
      <w:r>
        <w:rPr>
          <w:b/>
          <w:bCs/>
        </w:rPr>
        <w:t>1</w:t>
      </w:r>
      <w:r w:rsidR="00570C1D">
        <w:rPr>
          <w:b/>
          <w:bCs/>
        </w:rPr>
        <w:t>1</w:t>
      </w:r>
      <w:r w:rsidR="000F074D" w:rsidRPr="000F074D">
        <w:rPr>
          <w:b/>
          <w:bCs/>
        </w:rPr>
        <w:t>.</w:t>
      </w:r>
      <w:r w:rsidR="00570C1D">
        <w:rPr>
          <w:b/>
          <w:bCs/>
        </w:rPr>
        <w:t>5</w:t>
      </w:r>
      <w:r w:rsidR="000F074D" w:rsidRPr="000F074D">
        <w:rPr>
          <w:b/>
          <w:bCs/>
        </w:rPr>
        <w:t xml:space="preserve"> </w:t>
      </w:r>
      <w:r w:rsidR="005607A7" w:rsidRPr="000F074D">
        <w:rPr>
          <w:b/>
          <w:bCs/>
        </w:rPr>
        <w:t>Normal</w:t>
      </w:r>
      <w:r w:rsidR="15ACD635" w:rsidRPr="72B7514F">
        <w:rPr>
          <w:b/>
          <w:bCs/>
        </w:rPr>
        <w:t xml:space="preserve"> and</w:t>
      </w:r>
      <w:r w:rsidR="005607A7" w:rsidRPr="000F074D">
        <w:rPr>
          <w:b/>
          <w:bCs/>
        </w:rPr>
        <w:t xml:space="preserve"> healthy samples</w:t>
      </w:r>
      <w:bookmarkEnd w:id="70"/>
    </w:p>
    <w:p w14:paraId="6B3C2CD5" w14:textId="77777777" w:rsidR="00C74817" w:rsidRDefault="00C74817" w:rsidP="00C664A0"/>
    <w:p w14:paraId="64B8D523" w14:textId="080A604E" w:rsidR="005607A7" w:rsidRDefault="005607A7" w:rsidP="000F074D">
      <w:pPr>
        <w:jc w:val="both"/>
      </w:pPr>
      <w:r w:rsidRPr="005607A7">
        <w:t xml:space="preserve">Samples from healthy patients or individuals normally appear in manuscripts and </w:t>
      </w:r>
      <w:r w:rsidR="001B3133">
        <w:t xml:space="preserve">are often </w:t>
      </w:r>
      <w:r w:rsidRPr="005607A7">
        <w:t>annota</w:t>
      </w:r>
      <w:r w:rsidR="001B3133">
        <w:t>ted</w:t>
      </w:r>
      <w:r w:rsidRPr="005607A7">
        <w:t xml:space="preserve"> as healthy or normal. </w:t>
      </w:r>
      <w:r>
        <w:t xml:space="preserve">We </w:t>
      </w:r>
      <w:r w:rsidR="00B76121">
        <w:t xml:space="preserve">RECOMMEND </w:t>
      </w:r>
      <w:r w:rsidR="004414AA">
        <w:t>using</w:t>
      </w:r>
      <w:r>
        <w:t xml:space="preserve"> the word </w:t>
      </w:r>
      <w:r w:rsidR="1FD65124">
        <w:t>“</w:t>
      </w:r>
      <w:r>
        <w:t>normal</w:t>
      </w:r>
      <w:r w:rsidR="4B0D83D3">
        <w:t>”</w:t>
      </w:r>
      <w:r>
        <w:t xml:space="preserve"> mapped to </w:t>
      </w:r>
      <w:r w:rsidR="00FB6FD9">
        <w:t xml:space="preserve">the CV </w:t>
      </w:r>
      <w:r>
        <w:t>term PATO_0000461</w:t>
      </w:r>
      <w:r w:rsidR="00DF1956">
        <w:t>,</w:t>
      </w:r>
      <w:r>
        <w:t xml:space="preserve"> </w:t>
      </w:r>
      <w:r w:rsidR="00DF1956">
        <w:t>which</w:t>
      </w:r>
      <w:r>
        <w:t xml:space="preserve"> is</w:t>
      </w:r>
      <w:r w:rsidR="00DF1956">
        <w:t xml:space="preserve"> also</w:t>
      </w:r>
      <w:r>
        <w:t xml:space="preserve"> in</w:t>
      </w:r>
      <w:r w:rsidR="00DF1956">
        <w:t>cluded</w:t>
      </w:r>
      <w:r>
        <w:t xml:space="preserve"> in EFO: </w:t>
      </w:r>
      <w:hyperlink r:id="rId66">
        <w:r w:rsidRPr="5890466F">
          <w:rPr>
            <w:rStyle w:val="Hyperlink"/>
          </w:rPr>
          <w:t>normal PATO term</w:t>
        </w:r>
      </w:hyperlink>
      <w:r>
        <w:t xml:space="preserve">. </w:t>
      </w:r>
      <w:r w:rsidRPr="005607A7">
        <w:t>Example:</w:t>
      </w:r>
    </w:p>
    <w:p w14:paraId="1450FC13" w14:textId="77777777" w:rsidR="00C74817" w:rsidRPr="00C74817" w:rsidRDefault="00C74817" w:rsidP="00C664A0"/>
    <w:tbl>
      <w:tblPr>
        <w:tblW w:w="8505" w:type="dxa"/>
        <w:tblInd w:w="-575" w:type="dxa"/>
        <w:tblCellMar>
          <w:top w:w="15" w:type="dxa"/>
          <w:left w:w="15" w:type="dxa"/>
          <w:bottom w:w="15" w:type="dxa"/>
          <w:right w:w="15" w:type="dxa"/>
        </w:tblCellMar>
        <w:tblLook w:val="04A0" w:firstRow="1" w:lastRow="0" w:firstColumn="1" w:lastColumn="0" w:noHBand="0" w:noVBand="1"/>
      </w:tblPr>
      <w:tblGrid>
        <w:gridCol w:w="1183"/>
        <w:gridCol w:w="1789"/>
        <w:gridCol w:w="1189"/>
        <w:gridCol w:w="1846"/>
        <w:gridCol w:w="1853"/>
        <w:gridCol w:w="1339"/>
      </w:tblGrid>
      <w:tr w:rsidR="003D4013" w:rsidRPr="005607A7" w14:paraId="3BA6370C" w14:textId="77777777" w:rsidTr="08D355E0">
        <w:trPr>
          <w:tblHeader/>
        </w:trPr>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D58159" w14:textId="77777777" w:rsidR="005607A7" w:rsidRPr="00C74817" w:rsidRDefault="005607A7" w:rsidP="00C664A0">
            <w:pPr>
              <w:rPr>
                <w:b/>
                <w:bCs/>
                <w:sz w:val="20"/>
                <w:szCs w:val="20"/>
              </w:rPr>
            </w:pPr>
            <w:r w:rsidRPr="00C74817">
              <w:rPr>
                <w:b/>
                <w:bCs/>
                <w:sz w:val="20"/>
                <w:szCs w:val="20"/>
              </w:rPr>
              <w:t>source name</w:t>
            </w:r>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000D0" w14:textId="77777777" w:rsidR="005607A7" w:rsidRPr="00C74817" w:rsidRDefault="005607A7" w:rsidP="00C664A0">
            <w:pPr>
              <w:rPr>
                <w:b/>
                <w:bCs/>
                <w:sz w:val="20"/>
                <w:szCs w:val="20"/>
              </w:rPr>
            </w:pPr>
            <w:r w:rsidRPr="00C74817">
              <w:rPr>
                <w:b/>
                <w:bCs/>
                <w:sz w:val="20"/>
                <w:szCs w:val="20"/>
              </w:rPr>
              <w:t>characteristics[organism]</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BBD7FF" w14:textId="31356F35" w:rsidR="005607A7" w:rsidRPr="00C74817" w:rsidRDefault="00AC2457" w:rsidP="00C664A0">
            <w:pPr>
              <w:rPr>
                <w:b/>
                <w:bCs/>
                <w:sz w:val="20"/>
                <w:szCs w:val="20"/>
              </w:rPr>
            </w:pPr>
            <w:r w:rsidRPr="00C74817">
              <w:rPr>
                <w:b/>
                <w:bCs/>
                <w:sz w:val="20"/>
                <w:szCs w:val="20"/>
              </w:rPr>
              <w:t>characteristics [</w:t>
            </w:r>
            <w:r w:rsidR="005607A7" w:rsidRPr="00C74817">
              <w:rPr>
                <w:b/>
                <w:bCs/>
                <w:sz w:val="20"/>
                <w:szCs w:val="20"/>
              </w:rPr>
              <w:t>organism part]</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A2075" w14:textId="77777777" w:rsidR="005607A7" w:rsidRPr="00C74817" w:rsidRDefault="005607A7" w:rsidP="00C664A0">
            <w:pPr>
              <w:rPr>
                <w:b/>
                <w:bCs/>
                <w:sz w:val="20"/>
                <w:szCs w:val="20"/>
              </w:rPr>
            </w:pPr>
            <w:r w:rsidRPr="00C74817">
              <w:rPr>
                <w:b/>
                <w:bCs/>
                <w:sz w:val="20"/>
                <w:szCs w:val="20"/>
              </w:rPr>
              <w:t>characteristics[phenotype]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9C2C01" w14:textId="77777777" w:rsidR="005607A7" w:rsidRPr="00C74817" w:rsidRDefault="005607A7" w:rsidP="00C664A0">
            <w:pPr>
              <w:rPr>
                <w:b/>
                <w:bCs/>
                <w:sz w:val="20"/>
                <w:szCs w:val="20"/>
              </w:rPr>
            </w:pPr>
            <w:r w:rsidRPr="00C74817">
              <w:rPr>
                <w:b/>
                <w:bCs/>
                <w:sz w:val="20"/>
                <w:szCs w:val="20"/>
              </w:rPr>
              <w:t>characteristics[compound]</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50F3D0" w14:textId="77777777" w:rsidR="005607A7" w:rsidRPr="00C74817" w:rsidRDefault="005607A7" w:rsidP="00C664A0">
            <w:pPr>
              <w:rPr>
                <w:b/>
                <w:bCs/>
                <w:sz w:val="20"/>
                <w:szCs w:val="20"/>
              </w:rPr>
            </w:pPr>
            <w:r w:rsidRPr="00C74817">
              <w:rPr>
                <w:b/>
                <w:bCs/>
                <w:sz w:val="20"/>
                <w:szCs w:val="20"/>
              </w:rPr>
              <w:t>factor value[phenotype]</w:t>
            </w:r>
          </w:p>
        </w:tc>
      </w:tr>
      <w:tr w:rsidR="003D4013" w:rsidRPr="005607A7" w14:paraId="3234B7C6" w14:textId="77777777" w:rsidTr="08D355E0">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AA1F2" w14:textId="77777777" w:rsidR="005607A7" w:rsidRPr="00C74817" w:rsidRDefault="005607A7" w:rsidP="00C664A0">
            <w:pPr>
              <w:rPr>
                <w:sz w:val="20"/>
                <w:szCs w:val="20"/>
              </w:rPr>
            </w:pPr>
            <w:proofErr w:type="spellStart"/>
            <w:r w:rsidRPr="00C74817">
              <w:rPr>
                <w:sz w:val="20"/>
                <w:szCs w:val="20"/>
              </w:rPr>
              <w:t>sample_treat</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43B1E8" w14:textId="77777777" w:rsidR="005607A7" w:rsidRPr="00C74817" w:rsidRDefault="005607A7" w:rsidP="00C664A0">
            <w:pPr>
              <w:rPr>
                <w:sz w:val="20"/>
                <w:szCs w:val="20"/>
              </w:rPr>
            </w:pPr>
            <w:r w:rsidRPr="08D355E0">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0CE7D4" w14:textId="6B121923"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65BA0" w14:textId="77777777" w:rsidR="005607A7" w:rsidRPr="00C74817" w:rsidRDefault="005607A7" w:rsidP="00C664A0">
            <w:pPr>
              <w:rPr>
                <w:sz w:val="20"/>
                <w:szCs w:val="20"/>
              </w:rPr>
            </w:pPr>
            <w:r w:rsidRPr="00C74817">
              <w:rPr>
                <w:sz w:val="20"/>
                <w:szCs w:val="20"/>
              </w:rPr>
              <w:t>necrotic tissue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95D807" w14:textId="77777777" w:rsidR="005607A7" w:rsidRPr="00C74817" w:rsidRDefault="005607A7" w:rsidP="00C664A0">
            <w:pPr>
              <w:rPr>
                <w:sz w:val="20"/>
                <w:szCs w:val="20"/>
              </w:rPr>
            </w:pPr>
            <w:r w:rsidRPr="00C74817">
              <w:rPr>
                <w:sz w:val="20"/>
                <w:szCs w:val="20"/>
              </w:rPr>
              <w:t>drug A</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D4248" w14:textId="77777777" w:rsidR="005607A7" w:rsidRPr="00C74817" w:rsidRDefault="005607A7" w:rsidP="00C664A0">
            <w:pPr>
              <w:rPr>
                <w:sz w:val="20"/>
                <w:szCs w:val="20"/>
              </w:rPr>
            </w:pPr>
            <w:r w:rsidRPr="00C74817">
              <w:rPr>
                <w:sz w:val="20"/>
                <w:szCs w:val="20"/>
              </w:rPr>
              <w:t>necrotic tissue</w:t>
            </w:r>
          </w:p>
        </w:tc>
      </w:tr>
      <w:tr w:rsidR="003D4013" w:rsidRPr="005607A7" w14:paraId="689331DF" w14:textId="77777777" w:rsidTr="08D355E0">
        <w:tc>
          <w:tcPr>
            <w:tcW w:w="11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AE4D2" w14:textId="77777777" w:rsidR="005607A7" w:rsidRPr="00C74817" w:rsidRDefault="005607A7" w:rsidP="00C664A0">
            <w:pPr>
              <w:rPr>
                <w:sz w:val="20"/>
                <w:szCs w:val="20"/>
              </w:rPr>
            </w:pPr>
            <w:proofErr w:type="spellStart"/>
            <w:r w:rsidRPr="00C74817">
              <w:rPr>
                <w:sz w:val="20"/>
                <w:szCs w:val="20"/>
              </w:rPr>
              <w:t>sample_control</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9277B" w14:textId="77777777" w:rsidR="005607A7" w:rsidRPr="00C74817" w:rsidRDefault="005607A7" w:rsidP="00C664A0">
            <w:pPr>
              <w:rPr>
                <w:sz w:val="20"/>
                <w:szCs w:val="20"/>
              </w:rPr>
            </w:pPr>
            <w:r w:rsidRPr="00C74817">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C4F56" w14:textId="305B4682"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C4BD1" w14:textId="77777777" w:rsidR="005607A7" w:rsidRPr="00C74817" w:rsidRDefault="005607A7" w:rsidP="00C664A0">
            <w:pPr>
              <w:rPr>
                <w:sz w:val="20"/>
                <w:szCs w:val="20"/>
              </w:rPr>
            </w:pPr>
            <w:r w:rsidRPr="00C74817">
              <w:rPr>
                <w:sz w:val="20"/>
                <w:szCs w:val="20"/>
              </w:rPr>
              <w:t>normal</w:t>
            </w:r>
          </w:p>
        </w:tc>
        <w:tc>
          <w:tcPr>
            <w:tcW w:w="18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565E4" w14:textId="77777777" w:rsidR="005607A7" w:rsidRPr="00C74817" w:rsidRDefault="005607A7" w:rsidP="00C664A0">
            <w:pPr>
              <w:rPr>
                <w:sz w:val="20"/>
                <w:szCs w:val="20"/>
              </w:rPr>
            </w:pPr>
            <w:r w:rsidRPr="00C74817">
              <w:rPr>
                <w:sz w:val="20"/>
                <w:szCs w:val="20"/>
              </w:rPr>
              <w:t>none</w:t>
            </w:r>
          </w:p>
        </w:tc>
        <w:tc>
          <w:tcPr>
            <w:tcW w:w="6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2DB49" w14:textId="77777777" w:rsidR="005607A7" w:rsidRPr="00C74817" w:rsidRDefault="005607A7" w:rsidP="00C664A0">
            <w:pPr>
              <w:rPr>
                <w:sz w:val="20"/>
                <w:szCs w:val="20"/>
              </w:rPr>
            </w:pPr>
            <w:r w:rsidRPr="00C74817">
              <w:rPr>
                <w:sz w:val="20"/>
                <w:szCs w:val="20"/>
              </w:rPr>
              <w:t>normal</w:t>
            </w:r>
          </w:p>
        </w:tc>
      </w:tr>
    </w:tbl>
    <w:p w14:paraId="0DF25B50" w14:textId="77777777" w:rsidR="00C74817" w:rsidRDefault="00C74817" w:rsidP="00C664A0">
      <w:pPr>
        <w:rPr>
          <w:b/>
          <w:bCs/>
        </w:rPr>
      </w:pPr>
    </w:p>
    <w:p w14:paraId="38D50FB5" w14:textId="43A9617A" w:rsidR="00794D9C" w:rsidRPr="00794D9C" w:rsidRDefault="00794D9C" w:rsidP="00794D9C">
      <w:pPr>
        <w:pStyle w:val="Heading2"/>
        <w:rPr>
          <w:b/>
          <w:bCs/>
        </w:rPr>
      </w:pPr>
      <w:bookmarkStart w:id="71" w:name="_Toc69123179"/>
      <w:r>
        <w:rPr>
          <w:b/>
          <w:bCs/>
        </w:rPr>
        <w:t>1</w:t>
      </w:r>
      <w:r w:rsidR="00570C1D">
        <w:rPr>
          <w:b/>
          <w:bCs/>
        </w:rPr>
        <w:t>1</w:t>
      </w:r>
      <w:r w:rsidRPr="00794D9C">
        <w:rPr>
          <w:b/>
          <w:bCs/>
        </w:rPr>
        <w:t>.</w:t>
      </w:r>
      <w:r w:rsidR="00570C1D">
        <w:rPr>
          <w:b/>
          <w:bCs/>
        </w:rPr>
        <w:t>6</w:t>
      </w:r>
      <w:r w:rsidRPr="00794D9C">
        <w:rPr>
          <w:b/>
          <w:bCs/>
        </w:rPr>
        <w:t xml:space="preserve"> Multiple projects </w:t>
      </w:r>
      <w:r w:rsidR="00DF1956">
        <w:rPr>
          <w:b/>
          <w:bCs/>
        </w:rPr>
        <w:t xml:space="preserve">included </w:t>
      </w:r>
      <w:r w:rsidRPr="00794D9C">
        <w:rPr>
          <w:b/>
          <w:bCs/>
        </w:rPr>
        <w:t xml:space="preserve">into one </w:t>
      </w:r>
      <w:r w:rsidR="00DF1956">
        <w:rPr>
          <w:b/>
          <w:bCs/>
        </w:rPr>
        <w:t>SDRF</w:t>
      </w:r>
      <w:r w:rsidR="00DF1956" w:rsidRPr="00794D9C">
        <w:rPr>
          <w:b/>
          <w:bCs/>
        </w:rPr>
        <w:t xml:space="preserve"> </w:t>
      </w:r>
      <w:r w:rsidRPr="00794D9C">
        <w:rPr>
          <w:b/>
          <w:bCs/>
        </w:rPr>
        <w:t>file</w:t>
      </w:r>
      <w:bookmarkEnd w:id="71"/>
    </w:p>
    <w:p w14:paraId="60C85B6F" w14:textId="77777777" w:rsidR="00794D9C" w:rsidRPr="00794D9C" w:rsidRDefault="00794D9C" w:rsidP="00794D9C">
      <w:pPr>
        <w:rPr>
          <w:b/>
          <w:bCs/>
        </w:rPr>
      </w:pPr>
    </w:p>
    <w:p w14:paraId="1C94A3F5" w14:textId="3E30E75E" w:rsidR="00794D9C" w:rsidRPr="00794D9C" w:rsidRDefault="00DF1956" w:rsidP="00794D9C">
      <w:pPr>
        <w:jc w:val="both"/>
      </w:pPr>
      <w:r>
        <w:t>It may be needed</w:t>
      </w:r>
      <w:r w:rsidR="00794D9C" w:rsidRPr="00794D9C">
        <w:t xml:space="preserve"> to annotate multiple </w:t>
      </w:r>
      <w:r w:rsidR="58D64C38">
        <w:t>Proteom</w:t>
      </w:r>
      <w:r w:rsidR="050E9550">
        <w:t>e</w:t>
      </w:r>
      <w:r w:rsidR="58D64C38">
        <w:t>Xchange</w:t>
      </w:r>
      <w:r w:rsidR="00794D9C" w:rsidRPr="00794D9C">
        <w:t xml:space="preserve"> datasets into one large SDRF</w:t>
      </w:r>
      <w:r w:rsidR="6F162EF0">
        <w:t>-Proteomics file</w:t>
      </w:r>
      <w:r w:rsidR="00794D9C" w:rsidRPr="00794D9C">
        <w:t xml:space="preserve"> </w:t>
      </w:r>
      <w:r w:rsidR="00F9208D">
        <w:t>e.g.,</w:t>
      </w:r>
      <w:r>
        <w:t xml:space="preserve"> </w:t>
      </w:r>
      <w:r w:rsidR="00794D9C" w:rsidRPr="00794D9C">
        <w:t xml:space="preserve">reanalysis purposes. If that is the case, </w:t>
      </w:r>
      <w:r w:rsidR="7A699EF0">
        <w:t>it is</w:t>
      </w:r>
      <w:r w:rsidR="00794D9C" w:rsidRPr="00794D9C">
        <w:t xml:space="preserve"> RECOMMENDED </w:t>
      </w:r>
      <w:r w:rsidR="04C01B15">
        <w:t xml:space="preserve">to </w:t>
      </w:r>
      <w:r w:rsidR="00794D9C">
        <w:t>us</w:t>
      </w:r>
      <w:r w:rsidR="43F1D4BE">
        <w:t>e</w:t>
      </w:r>
      <w:r w:rsidR="00794D9C" w:rsidRPr="00794D9C">
        <w:t xml:space="preserve"> the </w:t>
      </w:r>
      <w:r>
        <w:t>column name</w:t>
      </w:r>
      <w:r w:rsidR="00794D9C" w:rsidRPr="00794D9C">
        <w:t xml:space="preserve"> </w:t>
      </w:r>
      <w:proofErr w:type="gramStart"/>
      <w:r w:rsidR="00794D9C" w:rsidRPr="00185223">
        <w:rPr>
          <w:i/>
        </w:rPr>
        <w:t>comment[</w:t>
      </w:r>
      <w:proofErr w:type="spellStart"/>
      <w:proofErr w:type="gramEnd"/>
      <w:r w:rsidR="00794D9C" w:rsidRPr="00185223">
        <w:rPr>
          <w:i/>
        </w:rPr>
        <w:t>proteomexchange</w:t>
      </w:r>
      <w:proofErr w:type="spellEnd"/>
      <w:r w:rsidR="00794D9C" w:rsidRPr="00185223">
        <w:rPr>
          <w:i/>
        </w:rPr>
        <w:t xml:space="preserve"> accession number]</w:t>
      </w:r>
      <w:r w:rsidR="00794D9C" w:rsidRPr="00794D9C">
        <w:t xml:space="preserve"> to differentiate between different datasets.</w:t>
      </w:r>
    </w:p>
    <w:p w14:paraId="1E1B835D" w14:textId="77777777" w:rsidR="00794D9C" w:rsidRDefault="00794D9C" w:rsidP="00C664A0">
      <w:pPr>
        <w:rPr>
          <w:b/>
          <w:bCs/>
        </w:rPr>
      </w:pPr>
    </w:p>
    <w:p w14:paraId="71ED143F" w14:textId="0C1F68BC" w:rsidR="005607A7" w:rsidRPr="005607A7" w:rsidRDefault="000F074D" w:rsidP="000F074D">
      <w:pPr>
        <w:pStyle w:val="Heading1"/>
      </w:pPr>
      <w:bookmarkStart w:id="72" w:name="_Toc69123180"/>
      <w:r>
        <w:t>SDRF</w:t>
      </w:r>
      <w:r w:rsidR="1B94DE1D">
        <w:t>-Proteomics</w:t>
      </w:r>
      <w:r w:rsidR="005607A7" w:rsidRPr="005607A7">
        <w:t xml:space="preserve"> templates</w:t>
      </w:r>
      <w:bookmarkEnd w:id="72"/>
    </w:p>
    <w:p w14:paraId="64DCA9D8" w14:textId="77777777" w:rsidR="00C74817" w:rsidRDefault="00C74817" w:rsidP="00C664A0"/>
    <w:p w14:paraId="2F2EB132" w14:textId="19378EA3" w:rsidR="005607A7" w:rsidRDefault="005607A7" w:rsidP="000F074D">
      <w:pPr>
        <w:jc w:val="both"/>
      </w:pPr>
      <w:r w:rsidRPr="005607A7">
        <w:t>The </w:t>
      </w:r>
      <w:r w:rsidRPr="005607A7">
        <w:rPr>
          <w:b/>
          <w:bCs/>
        </w:rPr>
        <w:t>sample metadata templates</w:t>
      </w:r>
      <w:r w:rsidRPr="005607A7">
        <w:t> </w:t>
      </w:r>
      <w:r w:rsidR="00986A23">
        <w:t>contain the</w:t>
      </w:r>
      <w:r w:rsidRPr="005607A7">
        <w:t xml:space="preserve"> set of guidelines </w:t>
      </w:r>
      <w:r w:rsidR="00CC0081">
        <w:t>needed</w:t>
      </w:r>
      <w:r w:rsidRPr="005607A7">
        <w:t xml:space="preserve"> to annotate</w:t>
      </w:r>
      <w:r w:rsidR="008F6B1F">
        <w:t xml:space="preserve"> </w:t>
      </w:r>
      <w:r w:rsidRPr="005607A7">
        <w:t xml:space="preserve">different </w:t>
      </w:r>
      <w:r w:rsidR="008F6B1F">
        <w:t>types</w:t>
      </w:r>
      <w:r w:rsidRPr="005607A7">
        <w:t xml:space="preserve"> of proteomics experiments to ensure that </w:t>
      </w:r>
      <w:r w:rsidR="00CC0081">
        <w:t>m</w:t>
      </w:r>
      <w:r w:rsidRPr="005607A7">
        <w:t xml:space="preserve">inimum </w:t>
      </w:r>
      <w:r w:rsidR="00CC0081">
        <w:t>m</w:t>
      </w:r>
      <w:r w:rsidRPr="005607A7">
        <w:t xml:space="preserve">etadata and characteristics are provided to </w:t>
      </w:r>
      <w:r w:rsidR="00CC0081">
        <w:t xml:space="preserve">be able to </w:t>
      </w:r>
      <w:r w:rsidRPr="005607A7">
        <w:t xml:space="preserve">understand the </w:t>
      </w:r>
      <w:r w:rsidR="00CC0081">
        <w:t>experimental design of a</w:t>
      </w:r>
      <w:r w:rsidRPr="005607A7">
        <w:t xml:space="preserve"> dataset. These templates </w:t>
      </w:r>
      <w:r w:rsidR="00BD4922">
        <w:lastRenderedPageBreak/>
        <w:t>cor</w:t>
      </w:r>
      <w:r w:rsidRPr="005607A7">
        <w:t>respond to the distribution and frequency of experiment types in public databases like </w:t>
      </w:r>
      <w:hyperlink r:id="rId67">
        <w:r w:rsidRPr="3A3BB71A">
          <w:rPr>
            <w:rStyle w:val="Hyperlink"/>
          </w:rPr>
          <w:t>PRIDE</w:t>
        </w:r>
      </w:hyperlink>
      <w:r w:rsidRPr="005607A7">
        <w:t> and</w:t>
      </w:r>
      <w:r w:rsidR="2128E588">
        <w:t xml:space="preserve"> others included in</w:t>
      </w:r>
      <w:r w:rsidRPr="005607A7">
        <w:t> </w:t>
      </w:r>
      <w:hyperlink r:id="rId68" w:history="1">
        <w:r w:rsidRPr="005607A7">
          <w:rPr>
            <w:rStyle w:val="Hyperlink"/>
          </w:rPr>
          <w:t>ProteomeXchange</w:t>
        </w:r>
      </w:hyperlink>
      <w:r w:rsidRPr="005607A7">
        <w:t>:</w:t>
      </w:r>
    </w:p>
    <w:p w14:paraId="5ABC97BE" w14:textId="77777777" w:rsidR="000F074D" w:rsidRPr="005607A7" w:rsidRDefault="000F074D" w:rsidP="000F074D">
      <w:pPr>
        <w:jc w:val="both"/>
      </w:pPr>
    </w:p>
    <w:p w14:paraId="2D508BD4" w14:textId="7626CBB1" w:rsidR="005607A7" w:rsidRPr="005607A7" w:rsidRDefault="005607A7" w:rsidP="000F074D">
      <w:pPr>
        <w:pStyle w:val="ListParagraph"/>
        <w:numPr>
          <w:ilvl w:val="0"/>
          <w:numId w:val="45"/>
        </w:numPr>
      </w:pPr>
      <w:r w:rsidRPr="005607A7">
        <w:t>Default: Minimum information for any proteomics experiment</w:t>
      </w:r>
      <w:r w:rsidR="00BD4922">
        <w:t>.</w:t>
      </w:r>
      <w:r w:rsidRPr="005607A7">
        <w:t> </w:t>
      </w:r>
      <w:hyperlink r:id="rId69" w:history="1">
        <w:r w:rsidRPr="005607A7">
          <w:rPr>
            <w:rStyle w:val="Hyperlink"/>
          </w:rPr>
          <w:t>Template</w:t>
        </w:r>
      </w:hyperlink>
    </w:p>
    <w:p w14:paraId="0611147E" w14:textId="49613757" w:rsidR="005607A7" w:rsidRPr="005607A7" w:rsidRDefault="005607A7" w:rsidP="000F074D">
      <w:pPr>
        <w:pStyle w:val="ListParagraph"/>
        <w:numPr>
          <w:ilvl w:val="0"/>
          <w:numId w:val="45"/>
        </w:numPr>
      </w:pPr>
      <w:r w:rsidRPr="005607A7">
        <w:t>Human: All tissue-based experiments that use Human samples</w:t>
      </w:r>
      <w:r w:rsidR="00BD4922">
        <w:t>.</w:t>
      </w:r>
      <w:r w:rsidRPr="005607A7">
        <w:t> </w:t>
      </w:r>
      <w:hyperlink r:id="rId70" w:history="1">
        <w:r w:rsidRPr="005607A7">
          <w:rPr>
            <w:rStyle w:val="Hyperlink"/>
          </w:rPr>
          <w:t>Template</w:t>
        </w:r>
      </w:hyperlink>
    </w:p>
    <w:p w14:paraId="584BDC65" w14:textId="77777777" w:rsidR="005607A7" w:rsidRPr="005607A7" w:rsidRDefault="005607A7" w:rsidP="000F074D">
      <w:pPr>
        <w:pStyle w:val="ListParagraph"/>
        <w:numPr>
          <w:ilvl w:val="0"/>
          <w:numId w:val="45"/>
        </w:numPr>
      </w:pPr>
      <w:r w:rsidRPr="005607A7">
        <w:t>Vertebrates: Vertebrate experiment. </w:t>
      </w:r>
      <w:hyperlink r:id="rId71" w:history="1">
        <w:r w:rsidRPr="005607A7">
          <w:rPr>
            <w:rStyle w:val="Hyperlink"/>
          </w:rPr>
          <w:t>Template</w:t>
        </w:r>
      </w:hyperlink>
    </w:p>
    <w:p w14:paraId="7152F87D" w14:textId="77777777" w:rsidR="005607A7" w:rsidRPr="005607A7" w:rsidRDefault="005607A7" w:rsidP="000F074D">
      <w:pPr>
        <w:pStyle w:val="ListParagraph"/>
        <w:numPr>
          <w:ilvl w:val="0"/>
          <w:numId w:val="45"/>
        </w:numPr>
      </w:pPr>
      <w:r w:rsidRPr="005607A7">
        <w:t>Non-vertebrates: Non-vertebrate experiment. </w:t>
      </w:r>
      <w:hyperlink r:id="rId72" w:history="1">
        <w:r w:rsidRPr="005607A7">
          <w:rPr>
            <w:rStyle w:val="Hyperlink"/>
          </w:rPr>
          <w:t>Template</w:t>
        </w:r>
      </w:hyperlink>
    </w:p>
    <w:p w14:paraId="1713BF89" w14:textId="77777777" w:rsidR="005607A7" w:rsidRPr="005607A7" w:rsidRDefault="005607A7" w:rsidP="000F074D">
      <w:pPr>
        <w:pStyle w:val="ListParagraph"/>
        <w:numPr>
          <w:ilvl w:val="0"/>
          <w:numId w:val="45"/>
        </w:numPr>
      </w:pPr>
      <w:r w:rsidRPr="005607A7">
        <w:t>Plants: Plant experiment. </w:t>
      </w:r>
      <w:hyperlink r:id="rId73" w:history="1">
        <w:r w:rsidRPr="005607A7">
          <w:rPr>
            <w:rStyle w:val="Hyperlink"/>
          </w:rPr>
          <w:t>Template</w:t>
        </w:r>
      </w:hyperlink>
    </w:p>
    <w:p w14:paraId="6BA7A270" w14:textId="77777777" w:rsidR="005607A7" w:rsidRPr="005607A7" w:rsidRDefault="005607A7" w:rsidP="000F074D">
      <w:pPr>
        <w:pStyle w:val="ListParagraph"/>
        <w:numPr>
          <w:ilvl w:val="0"/>
          <w:numId w:val="45"/>
        </w:numPr>
      </w:pPr>
      <w:r w:rsidRPr="005607A7">
        <w:t>Cell lines: Experiments using cell-lines. </w:t>
      </w:r>
      <w:hyperlink r:id="rId74" w:history="1">
        <w:r w:rsidRPr="005607A7">
          <w:rPr>
            <w:rStyle w:val="Hyperlink"/>
          </w:rPr>
          <w:t>Template</w:t>
        </w:r>
      </w:hyperlink>
    </w:p>
    <w:p w14:paraId="60570617" w14:textId="77777777" w:rsidR="0006301B" w:rsidRDefault="0006301B" w:rsidP="00C664A0">
      <w:pPr>
        <w:rPr>
          <w:b/>
          <w:bCs/>
        </w:rPr>
      </w:pPr>
    </w:p>
    <w:p w14:paraId="76813AEB" w14:textId="77777777" w:rsidR="00780FF4" w:rsidRDefault="00780FF4" w:rsidP="00C664A0">
      <w:pPr>
        <w:rPr>
          <w:b/>
          <w:bCs/>
        </w:rPr>
      </w:pPr>
    </w:p>
    <w:p w14:paraId="59E06330" w14:textId="77777777" w:rsidR="00780FF4" w:rsidRDefault="00780FF4" w:rsidP="00C664A0">
      <w:pPr>
        <w:rPr>
          <w:b/>
          <w:bCs/>
        </w:rPr>
      </w:pPr>
    </w:p>
    <w:p w14:paraId="06FA9948" w14:textId="77777777" w:rsidR="00780FF4" w:rsidRDefault="00780FF4" w:rsidP="00C664A0">
      <w:pPr>
        <w:rPr>
          <w:b/>
          <w:bCs/>
        </w:rPr>
      </w:pPr>
    </w:p>
    <w:p w14:paraId="13D303F3" w14:textId="77777777" w:rsidR="00780FF4" w:rsidRDefault="00780FF4" w:rsidP="00C664A0">
      <w:pPr>
        <w:rPr>
          <w:b/>
          <w:bCs/>
        </w:rPr>
      </w:pPr>
    </w:p>
    <w:p w14:paraId="5E2DB688" w14:textId="77777777" w:rsidR="00780FF4" w:rsidRDefault="00780FF4" w:rsidP="00C664A0">
      <w:pPr>
        <w:rPr>
          <w:b/>
          <w:bCs/>
        </w:rPr>
      </w:pPr>
    </w:p>
    <w:p w14:paraId="63DE4D02" w14:textId="77777777" w:rsidR="00780FF4" w:rsidRDefault="00780FF4" w:rsidP="00C664A0">
      <w:pPr>
        <w:rPr>
          <w:b/>
          <w:bCs/>
        </w:rPr>
      </w:pPr>
    </w:p>
    <w:p w14:paraId="6C7B0337" w14:textId="77777777" w:rsidR="00001C33" w:rsidRDefault="00001C33">
      <w:pPr>
        <w:rPr>
          <w:b/>
          <w:bCs/>
        </w:rPr>
        <w:sectPr w:rsidR="00001C33">
          <w:headerReference w:type="default" r:id="rId75"/>
          <w:footerReference w:type="even" r:id="rId76"/>
          <w:footerReference w:type="default" r:id="rId77"/>
          <w:headerReference w:type="first" r:id="rId78"/>
          <w:pgSz w:w="12240" w:h="15840"/>
          <w:pgMar w:top="1440" w:right="1800" w:bottom="1440" w:left="1800" w:header="720" w:footer="720" w:gutter="0"/>
          <w:pgNumType w:start="1"/>
          <w:cols w:space="720"/>
        </w:sectPr>
      </w:pPr>
    </w:p>
    <w:p w14:paraId="1EE137D7" w14:textId="51C4DDC9" w:rsidR="00780FF4" w:rsidRDefault="00780FF4" w:rsidP="00F92021">
      <w:pPr>
        <w:tabs>
          <w:tab w:val="left" w:pos="406"/>
        </w:tabs>
        <w:rPr>
          <w:b/>
          <w:bCs/>
        </w:rPr>
      </w:pPr>
      <w:r>
        <w:rPr>
          <w:b/>
          <w:bCs/>
        </w:rPr>
        <w:lastRenderedPageBreak/>
        <w:tab/>
      </w:r>
    </w:p>
    <w:p w14:paraId="190FA152" w14:textId="587485D4" w:rsidR="005607A7" w:rsidRDefault="005607A7" w:rsidP="00C664A0">
      <w:r w:rsidRPr="08D355E0">
        <w:rPr>
          <w:b/>
          <w:bCs/>
        </w:rPr>
        <w:t>Sample attributes</w:t>
      </w:r>
      <w:r>
        <w:t xml:space="preserve">: Minimum sample attributes for primary cells </w:t>
      </w:r>
      <w:r w:rsidR="00BD4922">
        <w:t xml:space="preserve">coming </w:t>
      </w:r>
      <w:r>
        <w:t>from different species and cell lines</w:t>
      </w:r>
    </w:p>
    <w:p w14:paraId="394E9EBC" w14:textId="77777777" w:rsidR="0006301B" w:rsidRPr="0006301B" w:rsidRDefault="0006301B" w:rsidP="00C664A0"/>
    <w:tbl>
      <w:tblPr>
        <w:tblW w:w="14175" w:type="dxa"/>
        <w:tblInd w:w="-575" w:type="dxa"/>
        <w:tblCellMar>
          <w:top w:w="15" w:type="dxa"/>
          <w:left w:w="15" w:type="dxa"/>
          <w:bottom w:w="15" w:type="dxa"/>
          <w:right w:w="15" w:type="dxa"/>
        </w:tblCellMar>
        <w:tblLook w:val="04A0" w:firstRow="1" w:lastRow="0" w:firstColumn="1" w:lastColumn="0" w:noHBand="0" w:noVBand="1"/>
      </w:tblPr>
      <w:tblGrid>
        <w:gridCol w:w="3334"/>
        <w:gridCol w:w="990"/>
        <w:gridCol w:w="1072"/>
        <w:gridCol w:w="1521"/>
        <w:gridCol w:w="1268"/>
        <w:gridCol w:w="879"/>
        <w:gridCol w:w="955"/>
        <w:gridCol w:w="4156"/>
      </w:tblGrid>
      <w:tr w:rsidR="003D4013" w:rsidRPr="00C74817" w14:paraId="3CB5ED47" w14:textId="14D634A3"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AC795F" w14:textId="77777777" w:rsidR="00CA5DC8" w:rsidRPr="00C74817" w:rsidRDefault="00CA5DC8" w:rsidP="00C664A0">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B8D5EC" w14:textId="77777777" w:rsidR="00CA5DC8" w:rsidRPr="00C74817" w:rsidRDefault="00CA5DC8" w:rsidP="00F92021">
            <w:pPr>
              <w:jc w:val="center"/>
              <w:rPr>
                <w:sz w:val="20"/>
                <w:szCs w:val="20"/>
              </w:rPr>
            </w:pPr>
            <w:r w:rsidRPr="00C74817">
              <w:rPr>
                <w:sz w:val="20"/>
                <w:szCs w:val="20"/>
              </w:rPr>
              <w:t>Default</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F3C994" w14:textId="77777777" w:rsidR="00CA5DC8" w:rsidRPr="00C74817" w:rsidRDefault="00CA5DC8" w:rsidP="00F92021">
            <w:pPr>
              <w:jc w:val="center"/>
              <w:rPr>
                <w:sz w:val="20"/>
                <w:szCs w:val="20"/>
              </w:rPr>
            </w:pPr>
            <w:r w:rsidRPr="00C74817">
              <w:rPr>
                <w:sz w:val="20"/>
                <w:szCs w:val="20"/>
              </w:rPr>
              <w:t>Human</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8FC93" w14:textId="77777777" w:rsidR="00CA5DC8" w:rsidRPr="00C74817" w:rsidRDefault="00CA5DC8" w:rsidP="00F92021">
            <w:pPr>
              <w:jc w:val="center"/>
              <w:rPr>
                <w:sz w:val="20"/>
                <w:szCs w:val="20"/>
              </w:rPr>
            </w:pPr>
            <w:r w:rsidRPr="00C74817">
              <w:rPr>
                <w:sz w:val="20"/>
                <w:szCs w:val="20"/>
              </w:rPr>
              <w:t>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4E43A8" w14:textId="77777777" w:rsidR="00CA5DC8" w:rsidRPr="00C74817" w:rsidRDefault="00CA5DC8" w:rsidP="00F92021">
            <w:pPr>
              <w:jc w:val="center"/>
              <w:rPr>
                <w:sz w:val="20"/>
                <w:szCs w:val="20"/>
              </w:rPr>
            </w:pPr>
            <w:r w:rsidRPr="00C74817">
              <w:rPr>
                <w:sz w:val="20"/>
                <w:szCs w:val="20"/>
              </w:rPr>
              <w:t>Non-vertebrates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865CFA" w14:textId="77777777" w:rsidR="00CA5DC8" w:rsidRPr="00C74817" w:rsidRDefault="00CA5DC8" w:rsidP="00F92021">
            <w:pPr>
              <w:jc w:val="center"/>
              <w:rPr>
                <w:sz w:val="20"/>
                <w:szCs w:val="20"/>
              </w:rPr>
            </w:pPr>
            <w:r w:rsidRPr="00C74817">
              <w:rPr>
                <w:sz w:val="20"/>
                <w:szCs w:val="20"/>
              </w:rPr>
              <w:t>Plants</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A9873D" w14:textId="77777777" w:rsidR="00CA5DC8" w:rsidRPr="00C74817" w:rsidRDefault="00CA5DC8" w:rsidP="00F92021">
            <w:pPr>
              <w:jc w:val="center"/>
              <w:rPr>
                <w:sz w:val="20"/>
                <w:szCs w:val="20"/>
              </w:rPr>
            </w:pPr>
            <w:r w:rsidRPr="00C74817">
              <w:rPr>
                <w:sz w:val="20"/>
                <w:szCs w:val="20"/>
              </w:rPr>
              <w:t>Cell lines</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8AE11CD" w14:textId="655F748A" w:rsidR="00CA5DC8" w:rsidRPr="00C74817" w:rsidRDefault="00CA5DC8" w:rsidP="00F92021">
            <w:pPr>
              <w:jc w:val="center"/>
              <w:rPr>
                <w:sz w:val="20"/>
                <w:szCs w:val="20"/>
              </w:rPr>
            </w:pPr>
            <w:r>
              <w:rPr>
                <w:sz w:val="20"/>
                <w:szCs w:val="20"/>
              </w:rPr>
              <w:t>O</w:t>
            </w:r>
            <w:r w:rsidR="0021745E">
              <w:rPr>
                <w:sz w:val="20"/>
                <w:szCs w:val="20"/>
              </w:rPr>
              <w:t>ntology</w:t>
            </w:r>
            <w:r w:rsidR="0061433E">
              <w:rPr>
                <w:sz w:val="20"/>
                <w:szCs w:val="20"/>
              </w:rPr>
              <w:t>/CV</w:t>
            </w:r>
            <w:r w:rsidR="00BD4922">
              <w:rPr>
                <w:sz w:val="20"/>
                <w:szCs w:val="20"/>
              </w:rPr>
              <w:t xml:space="preserve"> URL</w:t>
            </w:r>
          </w:p>
        </w:tc>
      </w:tr>
      <w:tr w:rsidR="003D4013" w:rsidRPr="00C74817" w14:paraId="38BCBBA6" w14:textId="2F883C91"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8687" w14:textId="77777777" w:rsidR="00CA5DC8" w:rsidRPr="00C74817" w:rsidRDefault="00CA5DC8" w:rsidP="00C664A0">
            <w:pPr>
              <w:rPr>
                <w:sz w:val="20"/>
                <w:szCs w:val="20"/>
              </w:rPr>
            </w:pPr>
            <w:r w:rsidRPr="00C74817">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A955" w14:textId="1517ED6E" w:rsidR="00CA5DC8" w:rsidRPr="00C74817" w:rsidRDefault="00CA5DC8" w:rsidP="00C664A0">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F5DF" w14:textId="394EE00F" w:rsidR="00CA5DC8" w:rsidRPr="00C74817" w:rsidRDefault="00CA5DC8" w:rsidP="00C664A0">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A5D9B" w14:textId="7DC60A94" w:rsidR="00CA5DC8" w:rsidRPr="00C74817" w:rsidRDefault="00CA5DC8"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C4DF" w14:textId="5A4FA6DC" w:rsidR="00CA5DC8" w:rsidRPr="00C74817" w:rsidRDefault="00CA5DC8"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E7661" w14:textId="23071FDA" w:rsidR="00CA5DC8" w:rsidRPr="00C74817" w:rsidRDefault="00CA5DC8" w:rsidP="00C664A0">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03922" w14:textId="63F87505" w:rsidR="00CA5DC8" w:rsidRPr="00C74817" w:rsidRDefault="00CA5DC8" w:rsidP="00C664A0">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88849BD" w14:textId="576082A3" w:rsidR="00CA5DC8" w:rsidRDefault="00CA5DC8" w:rsidP="00F92021">
            <w:pPr>
              <w:jc w:val="center"/>
              <w:rPr>
                <w:sz w:val="20"/>
                <w:szCs w:val="20"/>
              </w:rPr>
            </w:pPr>
          </w:p>
        </w:tc>
      </w:tr>
      <w:tr w:rsidR="003D4013" w:rsidRPr="00C74817" w14:paraId="613AF0EA" w14:textId="2E6B008A"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B77912B" w14:textId="77777777" w:rsidR="00041175" w:rsidRPr="00C74817" w:rsidRDefault="00041175" w:rsidP="00041175">
            <w:pPr>
              <w:rPr>
                <w:sz w:val="20"/>
                <w:szCs w:val="20"/>
              </w:rPr>
            </w:pPr>
            <w:r w:rsidRPr="00C74817">
              <w:rPr>
                <w:sz w:val="20"/>
                <w:szCs w:val="20"/>
              </w:rPr>
              <w:t>characteristics[organism]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08EB7F" w14:textId="57E0D1EF" w:rsidR="00041175" w:rsidRPr="00C74817" w:rsidRDefault="00041175" w:rsidP="00041175">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3F4EE9" w14:textId="0710C3A3" w:rsidR="00041175" w:rsidRPr="00C74817" w:rsidRDefault="00041175" w:rsidP="00041175">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33084" w14:textId="1128E040" w:rsidR="00041175" w:rsidRPr="00C74817" w:rsidRDefault="00041175" w:rsidP="00041175">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28F2C6" w14:textId="57D82E6A" w:rsidR="00041175" w:rsidRPr="00C74817" w:rsidRDefault="00041175" w:rsidP="00041175">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F65FF7" w14:textId="1F3779CC" w:rsidR="00041175" w:rsidRPr="00C74817" w:rsidRDefault="00041175" w:rsidP="00041175">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C3C88" w14:textId="27F021F4" w:rsidR="00041175" w:rsidRPr="00C74817" w:rsidRDefault="00041175" w:rsidP="00041175">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00764A" w14:textId="412B8149" w:rsidR="00041175" w:rsidRDefault="00CA4C50" w:rsidP="00F92021">
            <w:pPr>
              <w:jc w:val="center"/>
              <w:rPr>
                <w:sz w:val="20"/>
                <w:szCs w:val="20"/>
              </w:rPr>
            </w:pPr>
            <w:hyperlink r:id="rId79" w:history="1">
              <w:r w:rsidR="00BD4922" w:rsidRPr="00601FAB">
                <w:rPr>
                  <w:rStyle w:val="Hyperlink"/>
                  <w:sz w:val="20"/>
                  <w:szCs w:val="20"/>
                </w:rPr>
                <w:t>https://www.ebi.ac.uk/ols/ontologies/ncbitaxon</w:t>
              </w:r>
            </w:hyperlink>
            <w:r w:rsidR="00BD4922">
              <w:rPr>
                <w:sz w:val="20"/>
                <w:szCs w:val="20"/>
              </w:rPr>
              <w:t xml:space="preserve"> </w:t>
            </w:r>
          </w:p>
        </w:tc>
      </w:tr>
      <w:tr w:rsidR="003D4013" w:rsidRPr="00C74817" w14:paraId="1D9DB563" w14:textId="364B7B9D"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393419" w14:textId="77777777" w:rsidR="00052C23" w:rsidRPr="00C74817" w:rsidRDefault="00052C23" w:rsidP="00052C23">
            <w:pPr>
              <w:rPr>
                <w:sz w:val="20"/>
                <w:szCs w:val="20"/>
              </w:rPr>
            </w:pPr>
            <w:r w:rsidRPr="00C74817">
              <w:rPr>
                <w:sz w:val="20"/>
                <w:szCs w:val="20"/>
              </w:rPr>
              <w:t>characteristics[strain/breed]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07CED" w14:textId="1E74E807"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53B67" w14:textId="05F605ED" w:rsidR="00052C23" w:rsidRPr="00C74817" w:rsidRDefault="00052C23" w:rsidP="00052C23">
            <w:pPr>
              <w:rPr>
                <w:sz w:val="20"/>
                <w:szCs w:val="20"/>
              </w:rPr>
            </w:pPr>
            <w:r>
              <w:rPr>
                <w:sz w:val="20"/>
                <w:szCs w:val="20"/>
              </w:rPr>
              <w:t>0</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4DE2B" w14:textId="4A4DFD1C"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C0C48" w14:textId="1B798EBF"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01F51" w14:textId="2CF3F4DD"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E3540" w14:textId="42536130"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08D1F4E7" w14:textId="55951858" w:rsidR="00052C23" w:rsidRPr="00C74817" w:rsidRDefault="00CA4C50" w:rsidP="00F92021">
            <w:pPr>
              <w:jc w:val="center"/>
              <w:rPr>
                <w:sz w:val="20"/>
                <w:szCs w:val="20"/>
              </w:rPr>
            </w:pPr>
            <w:hyperlink r:id="rId80"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7F748BDC" w14:textId="10FDC20F"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6446856" w14:textId="77777777" w:rsidR="00052C23" w:rsidRPr="00C74817" w:rsidRDefault="00052C23" w:rsidP="00052C23">
            <w:pPr>
              <w:rPr>
                <w:sz w:val="20"/>
                <w:szCs w:val="20"/>
              </w:rPr>
            </w:pPr>
            <w:r w:rsidRPr="00C74817">
              <w:rPr>
                <w:sz w:val="20"/>
                <w:szCs w:val="20"/>
              </w:rPr>
              <w:t>characteristics[ecotype/cultivar]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638F1F" w14:textId="5D6176F8"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7676FA" w14:textId="57B1DC68" w:rsidR="00052C23" w:rsidRPr="00C74817" w:rsidRDefault="00052C23" w:rsidP="00052C23">
            <w:pPr>
              <w:rPr>
                <w:sz w:val="20"/>
                <w:szCs w:val="20"/>
              </w:rPr>
            </w:pPr>
            <w:r>
              <w:rPr>
                <w:sz w:val="20"/>
                <w:szCs w:val="20"/>
              </w:rPr>
              <w:t>0</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BEF8B6" w14:textId="5D3BBC40"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58382E" w14:textId="3CF34F73"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70234A" w14:textId="2E4854BD"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69AFD" w14:textId="26058606"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20A67AD" w14:textId="50CDA5BC" w:rsidR="00052C23" w:rsidRDefault="00CA4C50" w:rsidP="00F92021">
            <w:pPr>
              <w:jc w:val="center"/>
              <w:rPr>
                <w:sz w:val="20"/>
                <w:szCs w:val="20"/>
              </w:rPr>
            </w:pPr>
            <w:hyperlink r:id="rId81"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47C60958" w14:textId="31F39609"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2680B7" w14:textId="77777777" w:rsidR="00052C23" w:rsidRPr="00C74817" w:rsidRDefault="00052C23" w:rsidP="00052C23">
            <w:pPr>
              <w:rPr>
                <w:sz w:val="20"/>
                <w:szCs w:val="20"/>
              </w:rPr>
            </w:pPr>
            <w:proofErr w:type="gramStart"/>
            <w:r w:rsidRPr="08D355E0">
              <w:rPr>
                <w:sz w:val="20"/>
                <w:szCs w:val="20"/>
              </w:rPr>
              <w:t>characteristics[</w:t>
            </w:r>
            <w:proofErr w:type="gramEnd"/>
            <w:r w:rsidRPr="08D355E0">
              <w:rPr>
                <w:sz w:val="20"/>
                <w:szCs w:val="20"/>
              </w:rPr>
              <w:t>ancestry category]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4C7D2" w14:textId="1E222243"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86E1" w14:textId="63BAB083"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D1312" w14:textId="0DA84FFD"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16F42" w14:textId="1E892049"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60906" w14:textId="0D114A9F"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5010C" w14:textId="6B686198"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8CFB35B" w14:textId="07CBF2BA" w:rsidR="00052C23" w:rsidRDefault="00CA4C50" w:rsidP="00F92021">
            <w:pPr>
              <w:jc w:val="center"/>
              <w:rPr>
                <w:sz w:val="20"/>
                <w:szCs w:val="20"/>
              </w:rPr>
            </w:pPr>
            <w:hyperlink r:id="rId82"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3BC26AEC" w14:textId="519EF73B"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14299" w14:textId="77777777" w:rsidR="00052C23" w:rsidRPr="00C74817" w:rsidRDefault="00052C23" w:rsidP="00052C23">
            <w:pPr>
              <w:rPr>
                <w:sz w:val="20"/>
                <w:szCs w:val="20"/>
              </w:rPr>
            </w:pPr>
            <w:r w:rsidRPr="00C74817">
              <w:rPr>
                <w:sz w:val="20"/>
                <w:szCs w:val="20"/>
              </w:rPr>
              <w:t>characteristics[age]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44A1F4" w14:textId="3DA3715B"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5D43A" w14:textId="3F224DE9"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B6C97" w14:textId="682FB1FE"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1CD8D" w14:textId="0F0B4003"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754E4" w14:textId="27E79108"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B09149" w14:textId="7ABF1165"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7F7EA1" w14:textId="77777777" w:rsidR="00052C23" w:rsidRDefault="00052C23" w:rsidP="00F92021">
            <w:pPr>
              <w:jc w:val="center"/>
              <w:rPr>
                <w:sz w:val="20"/>
                <w:szCs w:val="20"/>
              </w:rPr>
            </w:pPr>
          </w:p>
        </w:tc>
      </w:tr>
      <w:tr w:rsidR="003D4013" w:rsidRPr="00C74817" w14:paraId="7218C30B" w14:textId="54FBCAA5"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CAB90" w14:textId="77777777" w:rsidR="00052C23" w:rsidRPr="00C74817" w:rsidRDefault="00052C23" w:rsidP="00052C23">
            <w:pPr>
              <w:rPr>
                <w:sz w:val="20"/>
                <w:szCs w:val="20"/>
              </w:rPr>
            </w:pPr>
            <w:proofErr w:type="gramStart"/>
            <w:r w:rsidRPr="00C74817">
              <w:rPr>
                <w:sz w:val="20"/>
                <w:szCs w:val="20"/>
              </w:rPr>
              <w:t>characteristics[</w:t>
            </w:r>
            <w:proofErr w:type="gramEnd"/>
            <w:r w:rsidRPr="00C74817">
              <w:rPr>
                <w:sz w:val="20"/>
                <w:szCs w:val="20"/>
              </w:rPr>
              <w:t>developmental stage]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E8642" w14:textId="3AF14F22"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16EBC" w14:textId="2213B937"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21D8F" w14:textId="08CC46B4"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4A2C9" w14:textId="5675AC02"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25B677" w14:textId="79B3A67C"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5A49B" w14:textId="7B54AEB3"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A99FB40" w14:textId="542DA56B" w:rsidR="00052C23" w:rsidRDefault="00CA4C50" w:rsidP="00F92021">
            <w:pPr>
              <w:jc w:val="center"/>
              <w:rPr>
                <w:sz w:val="20"/>
                <w:szCs w:val="20"/>
              </w:rPr>
            </w:pPr>
            <w:hyperlink r:id="rId83"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555E9E7B" w14:textId="47CE274F"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AFF7D33" w14:textId="77777777" w:rsidR="00052C23" w:rsidRPr="00C74817" w:rsidRDefault="00052C23" w:rsidP="00052C23">
            <w:pPr>
              <w:rPr>
                <w:sz w:val="20"/>
                <w:szCs w:val="20"/>
              </w:rPr>
            </w:pPr>
            <w:r w:rsidRPr="00C74817">
              <w:rPr>
                <w:sz w:val="20"/>
                <w:szCs w:val="20"/>
              </w:rPr>
              <w:t>characteristics[sex]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72DF45" w14:textId="1F953A7B" w:rsidR="00052C23" w:rsidRPr="00C74817" w:rsidRDefault="00052C23" w:rsidP="00052C23">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C60CA" w14:textId="680F4B77"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49EFA4" w14:textId="1FC10A4F" w:rsidR="00052C23" w:rsidRPr="00C74817" w:rsidRDefault="00052C23" w:rsidP="00052C23">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B1A48" w14:textId="7FB6B6F1" w:rsidR="00052C23" w:rsidRPr="00C74817" w:rsidRDefault="00052C23" w:rsidP="00052C23">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ABFC60" w14:textId="342CBC3F"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FD958B" w14:textId="333E7FB9" w:rsidR="00052C23" w:rsidRPr="00C74817" w:rsidRDefault="00052C23" w:rsidP="00052C23">
            <w:pPr>
              <w:rPr>
                <w:sz w:val="20"/>
                <w:szCs w:val="20"/>
              </w:rPr>
            </w:pPr>
            <w:r>
              <w:rPr>
                <w:sz w:val="20"/>
                <w:szCs w:val="20"/>
              </w:rPr>
              <w:t>0</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4AC6D8EA" w14:textId="04AE26A5" w:rsidR="00052C23" w:rsidRDefault="00CA4C50" w:rsidP="00F92021">
            <w:pPr>
              <w:jc w:val="center"/>
              <w:rPr>
                <w:sz w:val="20"/>
                <w:szCs w:val="20"/>
              </w:rPr>
            </w:pPr>
            <w:hyperlink r:id="rId84"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18114EA3" w14:textId="1EE25E33"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2BC3D" w14:textId="77777777" w:rsidR="00052C23" w:rsidRPr="00C74817" w:rsidRDefault="00052C23" w:rsidP="00052C23">
            <w:pPr>
              <w:rPr>
                <w:sz w:val="20"/>
                <w:szCs w:val="20"/>
              </w:rPr>
            </w:pPr>
            <w:r w:rsidRPr="00C74817">
              <w:rPr>
                <w:sz w:val="20"/>
                <w:szCs w:val="20"/>
              </w:rPr>
              <w:t>characteristics[disease]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C3BB0" w14:textId="1FDDEF8B" w:rsidR="00052C23" w:rsidRPr="00C74817" w:rsidRDefault="00052C23" w:rsidP="00052C23">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AAC60" w14:textId="775EF0E5"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3A5C1" w14:textId="04212159"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AD6DF" w14:textId="6140CE50"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2094B" w14:textId="14EF1CB3" w:rsidR="00052C23" w:rsidRPr="00C74817" w:rsidRDefault="00052C23" w:rsidP="00052C23">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B6BBF" w14:textId="6960DCA1" w:rsidR="00052C23" w:rsidRPr="00C74817" w:rsidRDefault="00052C23" w:rsidP="00052C23">
            <w:pPr>
              <w:rPr>
                <w:sz w:val="20"/>
                <w:szCs w:val="20"/>
              </w:rPr>
            </w:pPr>
            <w:r w:rsidRPr="08D355E0">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D449E72" w14:textId="454D5FC4" w:rsidR="00052C23" w:rsidRPr="08D355E0" w:rsidRDefault="00CA4C50" w:rsidP="00F92021">
            <w:pPr>
              <w:jc w:val="center"/>
              <w:rPr>
                <w:sz w:val="20"/>
                <w:szCs w:val="20"/>
              </w:rPr>
            </w:pPr>
            <w:hyperlink r:id="rId85"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7F818DAF" w14:textId="75DE015C"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028B4B" w14:textId="77777777" w:rsidR="00052C23" w:rsidRPr="00C74817" w:rsidRDefault="00052C23" w:rsidP="00052C23">
            <w:pPr>
              <w:rPr>
                <w:sz w:val="20"/>
                <w:szCs w:val="20"/>
              </w:rPr>
            </w:pPr>
            <w:proofErr w:type="gramStart"/>
            <w:r w:rsidRPr="00C74817">
              <w:rPr>
                <w:sz w:val="20"/>
                <w:szCs w:val="20"/>
              </w:rPr>
              <w:t>characteristics[</w:t>
            </w:r>
            <w:proofErr w:type="gramEnd"/>
            <w:r w:rsidRPr="00C74817">
              <w:rPr>
                <w:sz w:val="20"/>
                <w:szCs w:val="20"/>
              </w:rPr>
              <w:t>organism part]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6B268" w14:textId="1FF875D0" w:rsidR="00052C23" w:rsidRPr="00C74817" w:rsidRDefault="00052C23" w:rsidP="00052C23">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72ADB" w14:textId="638280A0" w:rsidR="00052C23" w:rsidRPr="00C74817" w:rsidRDefault="00052C23" w:rsidP="00052C23">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D3DCB1" w14:textId="20B0A365"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63091" w14:textId="0B3B5136" w:rsidR="00052C23" w:rsidRPr="00C74817" w:rsidRDefault="00052C23" w:rsidP="00052C23">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420258" w14:textId="2FE41904" w:rsidR="00052C23" w:rsidRPr="00C74817" w:rsidRDefault="00052C23" w:rsidP="00052C23">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0B161" w14:textId="5D279C1E" w:rsidR="00052C23" w:rsidRPr="00C74817" w:rsidRDefault="00052C23" w:rsidP="00052C23">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60E7250D" w14:textId="18721190" w:rsidR="00052C23" w:rsidRDefault="00CA4C50" w:rsidP="00F92021">
            <w:pPr>
              <w:jc w:val="center"/>
              <w:rPr>
                <w:sz w:val="20"/>
                <w:szCs w:val="20"/>
              </w:rPr>
            </w:pPr>
            <w:hyperlink r:id="rId86"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7AA41BF3" w14:textId="3E083C40"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255C4D" w14:textId="77777777" w:rsidR="00A91B98" w:rsidRPr="00C74817" w:rsidRDefault="00A91B98" w:rsidP="00A91B98">
            <w:pPr>
              <w:rPr>
                <w:sz w:val="20"/>
                <w:szCs w:val="20"/>
              </w:rPr>
            </w:pPr>
            <w:proofErr w:type="gramStart"/>
            <w:r w:rsidRPr="00C74817">
              <w:rPr>
                <w:sz w:val="20"/>
                <w:szCs w:val="20"/>
              </w:rPr>
              <w:t>characteristics[</w:t>
            </w:r>
            <w:proofErr w:type="gramEnd"/>
            <w:r w:rsidRPr="00C74817">
              <w:rPr>
                <w:sz w:val="20"/>
                <w:szCs w:val="20"/>
              </w:rPr>
              <w:t>cell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B4D7" w14:textId="52C377D4"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05ECB" w14:textId="6A08CED2"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15E8C" w14:textId="47EF25CA"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501AB" w14:textId="138CFD7B"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DCAAC" w14:textId="11FBE090"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50240" w14:textId="4E240648"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CFC2D0E" w14:textId="12B2339E" w:rsidR="00A91B98" w:rsidRDefault="00CA4C50" w:rsidP="00F92021">
            <w:pPr>
              <w:jc w:val="center"/>
              <w:rPr>
                <w:sz w:val="20"/>
                <w:szCs w:val="20"/>
              </w:rPr>
            </w:pPr>
            <w:hyperlink r:id="rId87"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21A342EF" w14:textId="62FE59A8"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D13D28" w14:textId="77777777" w:rsidR="00A91B98" w:rsidRPr="00C74817" w:rsidRDefault="00A91B98" w:rsidP="00A91B98">
            <w:pPr>
              <w:rPr>
                <w:sz w:val="20"/>
                <w:szCs w:val="20"/>
              </w:rPr>
            </w:pPr>
            <w:r w:rsidRPr="00C74817">
              <w:rPr>
                <w:sz w:val="20"/>
                <w:szCs w:val="20"/>
              </w:rPr>
              <w:t>characteristics[individual]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3CF04" w14:textId="284C9CA5" w:rsidR="00A91B98" w:rsidRPr="00C74817" w:rsidRDefault="00A91B98" w:rsidP="00A91B98">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C9C216" w14:textId="51FF8059"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27CCF1" w14:textId="3C899B9D"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EDF245" w14:textId="22E50791"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42E2A" w14:textId="06E2BDF9"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1BC6B8" w14:textId="5711E1F4" w:rsidR="00A91B98" w:rsidRPr="00C74817" w:rsidRDefault="00A91B98" w:rsidP="00A91B98">
            <w:pPr>
              <w:rPr>
                <w:sz w:val="20"/>
                <w:szCs w:val="20"/>
              </w:rPr>
            </w:pPr>
            <w:r w:rsidRPr="00C74817">
              <w:rPr>
                <w:sz w:val="20"/>
                <w:szCs w:val="20"/>
              </w:rPr>
              <w:t>0</w:t>
            </w:r>
            <w:r w:rsidRPr="00C74817">
              <w:rPr>
                <w:rFonts w:ascii="Apple Color Emoji" w:hAnsi="Apple Color Emoji" w:cs="Apple Color Emoji"/>
                <w:sz w:val="20"/>
                <w:szCs w:val="20"/>
              </w:rPr>
              <w:t>️</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2C26682" w14:textId="77777777" w:rsidR="00A91B98" w:rsidRPr="00C74817" w:rsidRDefault="00A91B98" w:rsidP="00F92021">
            <w:pPr>
              <w:jc w:val="center"/>
              <w:rPr>
                <w:sz w:val="20"/>
                <w:szCs w:val="20"/>
              </w:rPr>
            </w:pPr>
          </w:p>
        </w:tc>
      </w:tr>
      <w:tr w:rsidR="003D4013" w:rsidRPr="00C74817" w14:paraId="475A89F7" w14:textId="4CE0BBBF"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4B863F" w14:textId="77777777" w:rsidR="00A91B98" w:rsidRPr="00C74817" w:rsidRDefault="00A91B98" w:rsidP="00A91B98">
            <w:pPr>
              <w:rPr>
                <w:sz w:val="20"/>
                <w:szCs w:val="20"/>
              </w:rPr>
            </w:pPr>
            <w:proofErr w:type="gramStart"/>
            <w:r w:rsidRPr="08D355E0">
              <w:rPr>
                <w:sz w:val="20"/>
                <w:szCs w:val="20"/>
              </w:rPr>
              <w:t>characteristics[</w:t>
            </w:r>
            <w:proofErr w:type="gramEnd"/>
            <w:r w:rsidRPr="08D355E0">
              <w:rPr>
                <w:sz w:val="20"/>
                <w:szCs w:val="20"/>
              </w:rPr>
              <w:t>cultured cell]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9DF70" w14:textId="134B50E5" w:rsidR="00A91B98" w:rsidRPr="00C74817" w:rsidRDefault="00A91B98" w:rsidP="00A91B98">
            <w:pPr>
              <w:rPr>
                <w:sz w:val="20"/>
                <w:szCs w:val="20"/>
              </w:rPr>
            </w:pPr>
            <w:r>
              <w:rPr>
                <w:sz w:val="20"/>
                <w:szCs w:val="20"/>
              </w:rPr>
              <w:t>0</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ADA4E3" w14:textId="4B6B259A" w:rsidR="00A91B98" w:rsidRPr="00C74817" w:rsidRDefault="00A91B98" w:rsidP="00A91B98">
            <w:pPr>
              <w:rPr>
                <w:sz w:val="20"/>
                <w:szCs w:val="20"/>
              </w:rPr>
            </w:pPr>
            <w:r>
              <w:rPr>
                <w:sz w:val="20"/>
                <w:szCs w:val="20"/>
              </w:rPr>
              <w:t>0</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B8EDA" w14:textId="688E5890" w:rsidR="00A91B98" w:rsidRPr="00C74817" w:rsidRDefault="00A91B98" w:rsidP="00A91B98">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41ABD" w14:textId="37E8816D" w:rsidR="00A91B98" w:rsidRPr="00C74817" w:rsidRDefault="00A91B98" w:rsidP="00A91B98">
            <w:pPr>
              <w:rPr>
                <w:sz w:val="20"/>
                <w:szCs w:val="20"/>
              </w:rPr>
            </w:pPr>
            <w:r>
              <w:rPr>
                <w:sz w:val="20"/>
                <w:szCs w:val="20"/>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7A76" w14:textId="6DBA08C3" w:rsidR="00A91B98" w:rsidRPr="00C74817" w:rsidRDefault="00A91B98" w:rsidP="00A91B98">
            <w:pPr>
              <w:rPr>
                <w:sz w:val="20"/>
                <w:szCs w:val="20"/>
              </w:rPr>
            </w:pPr>
            <w:r>
              <w:rPr>
                <w:sz w:val="20"/>
                <w:szCs w:val="20"/>
              </w:rPr>
              <w:t>0</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0C461" w14:textId="43B2CBCD"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48F7F27" w14:textId="579C537B" w:rsidR="00A91B98" w:rsidRDefault="00CA4C50" w:rsidP="00F92021">
            <w:pPr>
              <w:jc w:val="center"/>
              <w:rPr>
                <w:sz w:val="20"/>
                <w:szCs w:val="20"/>
              </w:rPr>
            </w:pPr>
            <w:hyperlink r:id="rId88" w:history="1">
              <w:r w:rsidR="00BD4922" w:rsidRPr="00601FAB">
                <w:rPr>
                  <w:rStyle w:val="Hyperlink"/>
                  <w:sz w:val="20"/>
                  <w:szCs w:val="20"/>
                </w:rPr>
                <w:t>https://www.ebi.ac.uk/ols/ontologies/efo</w:t>
              </w:r>
            </w:hyperlink>
            <w:r w:rsidR="00BD4922">
              <w:rPr>
                <w:sz w:val="20"/>
                <w:szCs w:val="20"/>
              </w:rPr>
              <w:t xml:space="preserve"> </w:t>
            </w:r>
          </w:p>
        </w:tc>
      </w:tr>
      <w:tr w:rsidR="003D4013" w:rsidRPr="00C74817" w14:paraId="0A34E5FD" w14:textId="676D72DA"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7CFF89B" w14:textId="30426740" w:rsidR="00A91B98" w:rsidRPr="08D355E0" w:rsidRDefault="00A91B98" w:rsidP="00A91B98">
            <w:pPr>
              <w:rPr>
                <w:sz w:val="20"/>
                <w:szCs w:val="20"/>
              </w:rPr>
            </w:pPr>
            <w:proofErr w:type="gramStart"/>
            <w:r>
              <w:rPr>
                <w:sz w:val="20"/>
                <w:szCs w:val="20"/>
              </w:rPr>
              <w:t>characteristics[</w:t>
            </w:r>
            <w:proofErr w:type="gramEnd"/>
            <w:r>
              <w:rPr>
                <w:sz w:val="20"/>
                <w:szCs w:val="20"/>
              </w:rPr>
              <w:t>biological replicate]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0814279" w14:textId="1C6BC6B9"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9E018F0" w14:textId="6DB377FA"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5298822" w14:textId="190EAAAF"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55824C5" w14:textId="62B6AE99"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8757AF" w14:textId="1555182C"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03B9E4F" w14:textId="7C8D1BBC" w:rsidR="00A91B98"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CDC0AD5" w14:textId="77777777" w:rsidR="00A91B98" w:rsidRDefault="00A91B98" w:rsidP="00F92021">
            <w:pPr>
              <w:jc w:val="center"/>
              <w:rPr>
                <w:sz w:val="20"/>
                <w:szCs w:val="20"/>
              </w:rPr>
            </w:pPr>
          </w:p>
        </w:tc>
      </w:tr>
      <w:tr w:rsidR="003D4013" w:rsidRPr="00C74817" w14:paraId="21A7F6D8" w14:textId="013E09E1"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38F576" w14:textId="77777777" w:rsidR="00A91B98" w:rsidRPr="00C74817" w:rsidRDefault="00A91B98" w:rsidP="00A91B98">
            <w:pPr>
              <w:rPr>
                <w:sz w:val="20"/>
                <w:szCs w:val="20"/>
              </w:rPr>
            </w:pPr>
            <w:proofErr w:type="gramStart"/>
            <w:r w:rsidRPr="00C74817">
              <w:rPr>
                <w:sz w:val="20"/>
                <w:szCs w:val="20"/>
              </w:rPr>
              <w:t>comment[</w:t>
            </w:r>
            <w:proofErr w:type="gramEnd"/>
            <w:r w:rsidRPr="00C74817">
              <w:rPr>
                <w:sz w:val="20"/>
                <w:szCs w:val="20"/>
              </w:rPr>
              <w:t>data 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D7FF7" w14:textId="2C2AA3BE"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93073C" w14:textId="6AD6922B"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98734" w14:textId="1EA6BE03"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499C7" w14:textId="484ABA50"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C3080" w14:textId="36CADC1D"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D63BB" w14:textId="0C918A7B"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40D9BD6" w14:textId="77777777" w:rsidR="00A91B98" w:rsidRDefault="00A91B98" w:rsidP="00F92021">
            <w:pPr>
              <w:jc w:val="center"/>
              <w:rPr>
                <w:sz w:val="20"/>
                <w:szCs w:val="20"/>
              </w:rPr>
            </w:pPr>
          </w:p>
        </w:tc>
      </w:tr>
      <w:tr w:rsidR="003D4013" w:rsidRPr="00C74817" w14:paraId="1CB4E0EC" w14:textId="6230AD26"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B58440" w14:textId="77777777" w:rsidR="00A91B98" w:rsidRPr="00C74817" w:rsidRDefault="00A91B98" w:rsidP="00A91B98">
            <w:pPr>
              <w:rPr>
                <w:sz w:val="20"/>
                <w:szCs w:val="20"/>
              </w:rPr>
            </w:pPr>
            <w:proofErr w:type="gramStart"/>
            <w:r w:rsidRPr="00C74817">
              <w:rPr>
                <w:sz w:val="20"/>
                <w:szCs w:val="20"/>
              </w:rPr>
              <w:t>comment[</w:t>
            </w:r>
            <w:proofErr w:type="gramEnd"/>
            <w:r w:rsidRPr="00C74817">
              <w:rPr>
                <w:sz w:val="20"/>
                <w:szCs w:val="20"/>
              </w:rPr>
              <w:t>fraction identifier]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9F658A" w14:textId="5D95B2D4"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073440" w14:textId="79AB86CB" w:rsidR="00A91B98" w:rsidRPr="00C74817" w:rsidRDefault="00A91B98" w:rsidP="00A91B98">
            <w: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6C6248" w14:textId="50C9DC52"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30E58" w14:textId="58478875"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A038F" w14:textId="691A95D5"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7781A1" w14:textId="5CEE9B0C"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006F6459" w14:textId="77777777" w:rsidR="00A91B98" w:rsidRDefault="00A91B98" w:rsidP="00F92021">
            <w:pPr>
              <w:jc w:val="center"/>
              <w:rPr>
                <w:sz w:val="20"/>
                <w:szCs w:val="20"/>
              </w:rPr>
            </w:pPr>
          </w:p>
        </w:tc>
      </w:tr>
      <w:tr w:rsidR="003D4013" w:rsidRPr="00C74817" w14:paraId="132BA34D" w14:textId="01C8E57B"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2572B5" w14:textId="77777777" w:rsidR="00A91B98" w:rsidRPr="00C74817" w:rsidRDefault="00A91B98" w:rsidP="00A91B98">
            <w:pPr>
              <w:rPr>
                <w:sz w:val="20"/>
                <w:szCs w:val="20"/>
              </w:rPr>
            </w:pPr>
            <w:r w:rsidRPr="00C74817">
              <w:rPr>
                <w:sz w:val="20"/>
                <w:szCs w:val="20"/>
              </w:rPr>
              <w:lastRenderedPageBreak/>
              <w:t>comment[label]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E73B4" w14:textId="6B6A15F2"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99416" w14:textId="581D51D0"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2E5B6" w14:textId="48626529"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3492A" w14:textId="11AE47B6"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AA621" w14:textId="7439B8B0"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23F99C" w14:textId="616130BB"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tcPr>
          <w:p w14:paraId="037D9E2E" w14:textId="4481972E" w:rsidR="00A91B98" w:rsidRDefault="00CA4C50" w:rsidP="00185223">
            <w:pPr>
              <w:pStyle w:val="ListParagraph"/>
              <w:ind w:left="360"/>
              <w:rPr>
                <w:sz w:val="20"/>
                <w:szCs w:val="20"/>
              </w:rPr>
            </w:pPr>
            <w:hyperlink r:id="rId89" w:history="1">
              <w:r w:rsidR="00A91B98" w:rsidRPr="00F92021">
                <w:rPr>
                  <w:rStyle w:val="Hyperlink"/>
                  <w:sz w:val="20"/>
                  <w:szCs w:val="20"/>
                </w:rPr>
                <w:t>https://www.ebi.ac.uk/ols/ontologies/ms</w:t>
              </w:r>
            </w:hyperlink>
          </w:p>
          <w:p w14:paraId="13184B25" w14:textId="157C923C" w:rsidR="00A91B98" w:rsidRPr="00F92021" w:rsidRDefault="00CA4C50" w:rsidP="00185223">
            <w:pPr>
              <w:pStyle w:val="ListParagraph"/>
              <w:ind w:left="360"/>
              <w:rPr>
                <w:sz w:val="20"/>
                <w:szCs w:val="20"/>
              </w:rPr>
            </w:pPr>
            <w:hyperlink r:id="rId90" w:history="1">
              <w:r w:rsidR="00A91B98" w:rsidRPr="003E524E">
                <w:rPr>
                  <w:rStyle w:val="Hyperlink"/>
                  <w:sz w:val="20"/>
                  <w:szCs w:val="20"/>
                </w:rPr>
                <w:t>https://www.ebi.ac.uk/ols/ontologies/pride</w:t>
              </w:r>
            </w:hyperlink>
            <w:r w:rsidR="00A91B98">
              <w:rPr>
                <w:sz w:val="20"/>
                <w:szCs w:val="20"/>
              </w:rPr>
              <w:t xml:space="preserve"> </w:t>
            </w:r>
          </w:p>
        </w:tc>
      </w:tr>
      <w:tr w:rsidR="003D4013" w:rsidRPr="00C74817" w14:paraId="3DA03422" w14:textId="684A639F" w:rsidTr="00F92021">
        <w:tc>
          <w:tcPr>
            <w:tcW w:w="33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C247B58" w14:textId="77777777" w:rsidR="00A91B98" w:rsidRPr="00C74817" w:rsidRDefault="00A91B98" w:rsidP="00A91B98">
            <w:pPr>
              <w:rPr>
                <w:sz w:val="20"/>
                <w:szCs w:val="20"/>
              </w:rPr>
            </w:pPr>
            <w:proofErr w:type="gramStart"/>
            <w:r w:rsidRPr="00C74817">
              <w:rPr>
                <w:sz w:val="20"/>
                <w:szCs w:val="20"/>
              </w:rPr>
              <w:t>comment[</w:t>
            </w:r>
            <w:proofErr w:type="gramEnd"/>
            <w:r w:rsidRPr="00C74817">
              <w:rPr>
                <w:sz w:val="20"/>
                <w:szCs w:val="20"/>
              </w:rPr>
              <w:t>cleavage agent details]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9CA58C" w14:textId="1D4DD37F"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7F01D" w14:textId="49867E9A"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132C94" w14:textId="178A117D"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A1EB68" w14:textId="6BA39B1D"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D0ACC1" w14:textId="76CC6E9E"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035E3" w14:textId="136887BD"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058956CC" w14:textId="6D283CF4" w:rsidR="00A91B98" w:rsidRDefault="00CA4C50" w:rsidP="00185223">
            <w:pPr>
              <w:pStyle w:val="ListParagraph"/>
              <w:ind w:left="360"/>
              <w:rPr>
                <w:sz w:val="20"/>
                <w:szCs w:val="20"/>
              </w:rPr>
            </w:pPr>
            <w:hyperlink r:id="rId91" w:history="1">
              <w:r w:rsidR="00A91B98" w:rsidRPr="009C6636">
                <w:rPr>
                  <w:rStyle w:val="Hyperlink"/>
                  <w:sz w:val="20"/>
                  <w:szCs w:val="20"/>
                </w:rPr>
                <w:t>https://www.ebi.ac.uk/ols/ontologies/ms</w:t>
              </w:r>
            </w:hyperlink>
          </w:p>
          <w:p w14:paraId="08DCC862" w14:textId="77777777" w:rsidR="00A91B98" w:rsidRDefault="00A91B98" w:rsidP="00A91B98">
            <w:pPr>
              <w:rPr>
                <w:sz w:val="20"/>
                <w:szCs w:val="20"/>
              </w:rPr>
            </w:pPr>
          </w:p>
        </w:tc>
      </w:tr>
      <w:tr w:rsidR="003D4013" w:rsidRPr="00C74817" w14:paraId="1327D047" w14:textId="63FD905F"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CE10E" w14:textId="77777777" w:rsidR="00A91B98" w:rsidRPr="00C74817" w:rsidRDefault="00A91B98" w:rsidP="00A91B98">
            <w:pPr>
              <w:rPr>
                <w:sz w:val="20"/>
                <w:szCs w:val="20"/>
              </w:rPr>
            </w:pPr>
            <w:r w:rsidRPr="00C74817">
              <w:rPr>
                <w:sz w:val="20"/>
                <w:szCs w:val="20"/>
              </w:rPr>
              <w:t>comment[instrument]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B4B9" w14:textId="0F465319" w:rsidR="00A91B98" w:rsidRPr="00C74817"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BE07E" w14:textId="543E751B" w:rsidR="00A91B98" w:rsidRPr="00C74817"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01FF5" w14:textId="3B496077"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6E035" w14:textId="744A5C56" w:rsidR="00A91B98" w:rsidRPr="00C74817"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421CD" w14:textId="2E2DC4A8" w:rsidR="00A91B98" w:rsidRPr="00C74817"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1996C" w14:textId="31D97A8B" w:rsidR="00A91B98" w:rsidRPr="00C74817"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tcPr>
          <w:p w14:paraId="00D38FCD" w14:textId="0A47CDD5" w:rsidR="00A91B98" w:rsidRDefault="00CA4C50" w:rsidP="00185223">
            <w:pPr>
              <w:pStyle w:val="ListParagraph"/>
              <w:ind w:left="360"/>
              <w:rPr>
                <w:sz w:val="20"/>
                <w:szCs w:val="20"/>
              </w:rPr>
            </w:pPr>
            <w:hyperlink r:id="rId92" w:history="1">
              <w:r w:rsidR="00A91B98" w:rsidRPr="009C6636">
                <w:rPr>
                  <w:rStyle w:val="Hyperlink"/>
                  <w:sz w:val="20"/>
                  <w:szCs w:val="20"/>
                </w:rPr>
                <w:t>https://www.ebi.ac.uk/ols/ontologies/ms</w:t>
              </w:r>
            </w:hyperlink>
          </w:p>
          <w:p w14:paraId="11988539" w14:textId="77777777" w:rsidR="00A91B98" w:rsidRDefault="00A91B98" w:rsidP="00A91B98">
            <w:pPr>
              <w:rPr>
                <w:sz w:val="20"/>
                <w:szCs w:val="20"/>
              </w:rPr>
            </w:pPr>
          </w:p>
        </w:tc>
      </w:tr>
      <w:tr w:rsidR="003D4013" w:rsidRPr="00C74817" w14:paraId="6C62D28A" w14:textId="211C9EE6" w:rsidTr="00F92021">
        <w:tc>
          <w:tcPr>
            <w:tcW w:w="33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DD6AD9E" w14:textId="66C79120" w:rsidR="00A91B98" w:rsidRPr="00C74817" w:rsidRDefault="00A91B98" w:rsidP="00A91B98">
            <w:pPr>
              <w:rPr>
                <w:sz w:val="20"/>
                <w:szCs w:val="20"/>
              </w:rPr>
            </w:pPr>
            <w:proofErr w:type="gramStart"/>
            <w:r>
              <w:rPr>
                <w:sz w:val="20"/>
                <w:szCs w:val="20"/>
              </w:rPr>
              <w:t>comment[</w:t>
            </w:r>
            <w:proofErr w:type="gramEnd"/>
            <w:r>
              <w:rPr>
                <w:sz w:val="20"/>
                <w:szCs w:val="20"/>
              </w:rPr>
              <w:t>technical replicate]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CF736B" w14:textId="53A9F60A" w:rsidR="00A91B98" w:rsidRDefault="00A91B98" w:rsidP="00A91B98">
            <w:pPr>
              <w:rPr>
                <w:sz w:val="20"/>
                <w:szCs w:val="20"/>
              </w:rPr>
            </w:pPr>
            <w:r>
              <w:rPr>
                <w:sz w:val="20"/>
                <w:szCs w:val="20"/>
              </w:rPr>
              <w:t>1</w:t>
            </w:r>
          </w:p>
        </w:tc>
        <w:tc>
          <w:tcPr>
            <w:tcW w:w="10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48BB4CD" w14:textId="3A50C70F" w:rsidR="00A91B98" w:rsidRDefault="00A91B98" w:rsidP="00A91B98">
            <w:pPr>
              <w:rPr>
                <w:sz w:val="20"/>
                <w:szCs w:val="20"/>
              </w:rPr>
            </w:pPr>
            <w:r>
              <w:rPr>
                <w:sz w:val="20"/>
                <w:szCs w:val="20"/>
              </w:rPr>
              <w:t>1</w:t>
            </w:r>
          </w:p>
        </w:tc>
        <w:tc>
          <w:tcPr>
            <w:tcW w:w="15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EA3E9A5" w14:textId="47F153BB" w:rsidR="00A91B98"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1476298" w14:textId="1025F924" w:rsidR="00A91B98" w:rsidRDefault="00A91B98" w:rsidP="00A91B98">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9E1A3D" w14:textId="1BD38324" w:rsidR="00A91B98" w:rsidRDefault="00A91B98" w:rsidP="00A91B98">
            <w:pPr>
              <w:rPr>
                <w:sz w:val="20"/>
                <w:szCs w:val="20"/>
              </w:rPr>
            </w:pPr>
            <w:r>
              <w:rPr>
                <w:sz w:val="20"/>
                <w:szCs w:val="20"/>
              </w:rPr>
              <w:t>1</w:t>
            </w:r>
          </w:p>
        </w:tc>
        <w:tc>
          <w:tcPr>
            <w:tcW w:w="9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E6178C4" w14:textId="1C5AC43D" w:rsidR="00A91B98" w:rsidRDefault="00A91B98" w:rsidP="00A91B98">
            <w:pPr>
              <w:rPr>
                <w:sz w:val="20"/>
                <w:szCs w:val="20"/>
              </w:rPr>
            </w:pPr>
            <w:r>
              <w:rPr>
                <w:sz w:val="20"/>
                <w:szCs w:val="20"/>
              </w:rPr>
              <w:t>1</w:t>
            </w:r>
          </w:p>
        </w:tc>
        <w:tc>
          <w:tcPr>
            <w:tcW w:w="4156" w:type="dxa"/>
            <w:tcBorders>
              <w:top w:val="single" w:sz="6" w:space="0" w:color="DFE2E5"/>
              <w:left w:val="single" w:sz="6" w:space="0" w:color="DFE2E5"/>
              <w:bottom w:val="single" w:sz="6" w:space="0" w:color="DFE2E5"/>
              <w:right w:val="single" w:sz="6" w:space="0" w:color="DFE2E5"/>
            </w:tcBorders>
            <w:shd w:val="clear" w:color="auto" w:fill="F6F8FA"/>
          </w:tcPr>
          <w:p w14:paraId="6208B033" w14:textId="77777777" w:rsidR="00A91B98" w:rsidRDefault="00A91B98" w:rsidP="00A91B98">
            <w:pPr>
              <w:rPr>
                <w:sz w:val="20"/>
                <w:szCs w:val="20"/>
              </w:rPr>
            </w:pPr>
          </w:p>
        </w:tc>
      </w:tr>
    </w:tbl>
    <w:p w14:paraId="0493F50E" w14:textId="77777777" w:rsidR="00C74817" w:rsidRPr="00C74817" w:rsidRDefault="00C74817" w:rsidP="00C664A0"/>
    <w:p w14:paraId="796DF9FF" w14:textId="6B44F9C0" w:rsidR="005607A7" w:rsidRPr="0003092C" w:rsidRDefault="00C74817" w:rsidP="00C664A0">
      <w:r w:rsidRPr="0003092C">
        <w:t>1</w:t>
      </w:r>
      <w:r w:rsidR="005607A7" w:rsidRPr="0003092C">
        <w:t xml:space="preserve">: Required Attributes for each sample </w:t>
      </w:r>
      <w:r w:rsidR="3E097530">
        <w:t>t</w:t>
      </w:r>
      <w:r w:rsidR="005607A7">
        <w:t>ype</w:t>
      </w:r>
      <w:r w:rsidR="005607A7" w:rsidRPr="0003092C">
        <w:t xml:space="preserve"> (</w:t>
      </w:r>
      <w:proofErr w:type="gramStart"/>
      <w:r w:rsidR="005607A7" w:rsidRPr="0003092C">
        <w:t>e.g.</w:t>
      </w:r>
      <w:proofErr w:type="gramEnd"/>
      <w:r w:rsidR="005607A7" w:rsidRPr="0003092C">
        <w:t xml:space="preserve"> </w:t>
      </w:r>
      <w:r w:rsidR="36ECDE27">
        <w:t>h</w:t>
      </w:r>
      <w:r w:rsidR="005607A7">
        <w:t xml:space="preserve">uman, </w:t>
      </w:r>
      <w:r w:rsidR="43EE07BA">
        <w:t>v</w:t>
      </w:r>
      <w:r w:rsidR="005607A7">
        <w:t>ertebrates).</w:t>
      </w:r>
    </w:p>
    <w:p w14:paraId="0B1CB369" w14:textId="62F9D927" w:rsidR="005607A7" w:rsidRDefault="7CF1D08C" w:rsidP="00C664A0">
      <w:r>
        <w:t>0</w:t>
      </w:r>
      <w:r w:rsidR="005607A7">
        <w:t>: Optional Attribute</w:t>
      </w:r>
      <w:r w:rsidR="00485577">
        <w:t>s</w:t>
      </w:r>
    </w:p>
    <w:p w14:paraId="0AEAA994" w14:textId="67783D9F" w:rsidR="00FE3071" w:rsidRDefault="00FE3071" w:rsidP="00C664A0"/>
    <w:p w14:paraId="0AE0F912" w14:textId="73BFE820" w:rsidR="00FE3071" w:rsidRDefault="00FE3071" w:rsidP="00C664A0"/>
    <w:p w14:paraId="2439037F" w14:textId="3A47D9F5" w:rsidR="00FE3071" w:rsidRDefault="00FE3071" w:rsidP="00C664A0"/>
    <w:p w14:paraId="71815608" w14:textId="09CE5C6F" w:rsidR="00FE3071" w:rsidRDefault="00FE3071" w:rsidP="00C664A0"/>
    <w:p w14:paraId="4CBCB49D" w14:textId="7E69BDE7" w:rsidR="00FE3071" w:rsidRDefault="00FE3071" w:rsidP="00C664A0"/>
    <w:p w14:paraId="39A74313" w14:textId="60C508FE" w:rsidR="00FE3071" w:rsidRDefault="00FE3071" w:rsidP="00C664A0"/>
    <w:p w14:paraId="01F6D0FE" w14:textId="74BC5625" w:rsidR="00FE3071" w:rsidRDefault="00FE3071" w:rsidP="00C664A0"/>
    <w:p w14:paraId="7841BA48" w14:textId="0C946235" w:rsidR="00FE3071" w:rsidRDefault="00FE3071" w:rsidP="00C664A0"/>
    <w:p w14:paraId="33883D15" w14:textId="0C9C2074" w:rsidR="00FE3071" w:rsidRDefault="00FE3071" w:rsidP="00C664A0"/>
    <w:p w14:paraId="5C95C31A" w14:textId="786AA8CA" w:rsidR="00FE3071" w:rsidRDefault="00FE3071" w:rsidP="00C664A0"/>
    <w:p w14:paraId="2EDA4040" w14:textId="05DF9C43" w:rsidR="00FE3071" w:rsidRDefault="00FE3071" w:rsidP="00C664A0"/>
    <w:p w14:paraId="6E7A74FA" w14:textId="6AE69553" w:rsidR="00FE3071" w:rsidRDefault="00FE3071" w:rsidP="00C664A0"/>
    <w:p w14:paraId="2AFB90C2" w14:textId="0FED22D8" w:rsidR="00FE3071" w:rsidRDefault="00FE3071" w:rsidP="00C664A0"/>
    <w:p w14:paraId="175E6D12" w14:textId="1C8B12A6" w:rsidR="00FE3071" w:rsidRDefault="00FE3071" w:rsidP="00C664A0"/>
    <w:p w14:paraId="1E572C3E" w14:textId="77777777" w:rsidR="00FE3071" w:rsidRPr="0003092C" w:rsidRDefault="00FE3071" w:rsidP="00C664A0"/>
    <w:p w14:paraId="61C982F1" w14:textId="0AB15549" w:rsidR="00FC236E" w:rsidRPr="0006301B" w:rsidRDefault="00FC236E" w:rsidP="00C664A0"/>
    <w:p w14:paraId="44DAAB71" w14:textId="694F3398" w:rsidR="005607A7" w:rsidRDefault="005607A7" w:rsidP="000F074D">
      <w:pPr>
        <w:pStyle w:val="Heading1"/>
      </w:pPr>
      <w:bookmarkStart w:id="73" w:name="_Toc69123181"/>
      <w:r>
        <w:lastRenderedPageBreak/>
        <w:t>Examples of annotated datasets</w:t>
      </w:r>
      <w:bookmarkEnd w:id="73"/>
    </w:p>
    <w:p w14:paraId="1A72AFC8" w14:textId="1F71DD05" w:rsidR="24B6758A" w:rsidRDefault="24B6758A" w:rsidP="00657DB1">
      <w:pPr>
        <w:pStyle w:val="nobreak"/>
      </w:pPr>
    </w:p>
    <w:p w14:paraId="1E7B4894" w14:textId="77777777" w:rsidR="0006301B" w:rsidRPr="0006301B" w:rsidRDefault="0006301B" w:rsidP="00C664A0"/>
    <w:tbl>
      <w:tblPr>
        <w:tblW w:w="10348" w:type="dxa"/>
        <w:jc w:val="center"/>
        <w:tblLayout w:type="fixed"/>
        <w:tblCellMar>
          <w:top w:w="15" w:type="dxa"/>
          <w:left w:w="15" w:type="dxa"/>
          <w:bottom w:w="15" w:type="dxa"/>
          <w:right w:w="15" w:type="dxa"/>
        </w:tblCellMar>
        <w:tblLook w:val="04A0" w:firstRow="1" w:lastRow="0" w:firstColumn="1" w:lastColumn="0" w:noHBand="0" w:noVBand="1"/>
      </w:tblPr>
      <w:tblGrid>
        <w:gridCol w:w="1701"/>
        <w:gridCol w:w="2127"/>
        <w:gridCol w:w="6520"/>
      </w:tblGrid>
      <w:tr w:rsidR="00FF53A0" w:rsidRPr="00FF53A0" w14:paraId="5F9C41D1" w14:textId="6DC555CD"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EFE186" w14:textId="77777777" w:rsidR="00FF53A0" w:rsidRPr="00FF53A0" w:rsidRDefault="00FF53A0" w:rsidP="00185223">
            <w:pPr>
              <w:rPr>
                <w:sz w:val="20"/>
                <w:szCs w:val="20"/>
              </w:rPr>
            </w:pPr>
            <w:r w:rsidRPr="00FF53A0">
              <w:rPr>
                <w:sz w:val="20"/>
                <w:szCs w:val="20"/>
              </w:rPr>
              <w:t>Dataset Type</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AB927D" w14:textId="6D626826" w:rsidR="00FF53A0" w:rsidRPr="00FF53A0" w:rsidRDefault="00FF53A0" w:rsidP="006F6255">
            <w:pPr>
              <w:jc w:val="center"/>
              <w:rPr>
                <w:sz w:val="20"/>
                <w:szCs w:val="20"/>
              </w:rPr>
            </w:pPr>
            <w:r w:rsidRPr="00FF53A0">
              <w:rPr>
                <w:sz w:val="20"/>
                <w:szCs w:val="20"/>
              </w:rPr>
              <w:t>ProteomeXchange / PubMed Accession</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1FCA2E" w14:textId="2FCD4111" w:rsidR="00FF53A0" w:rsidRPr="00FF53A0" w:rsidRDefault="00FF53A0" w:rsidP="006F6255">
            <w:pPr>
              <w:jc w:val="center"/>
              <w:rPr>
                <w:sz w:val="20"/>
                <w:szCs w:val="20"/>
              </w:rPr>
            </w:pPr>
            <w:r w:rsidRPr="00FF53A0">
              <w:rPr>
                <w:sz w:val="20"/>
                <w:szCs w:val="20"/>
              </w:rPr>
              <w:t>MAGE-TAB</w:t>
            </w:r>
          </w:p>
        </w:tc>
      </w:tr>
      <w:tr w:rsidR="00FF53A0" w:rsidRPr="00FF53A0" w14:paraId="124574ED" w14:textId="0532C0D3"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5D98D" w14:textId="77777777" w:rsidR="00FF53A0" w:rsidRPr="00FF53A0" w:rsidRDefault="00FF53A0" w:rsidP="00C664A0">
            <w:pPr>
              <w:rPr>
                <w:sz w:val="20"/>
                <w:szCs w:val="20"/>
              </w:rPr>
            </w:pPr>
            <w:r w:rsidRPr="00FF53A0">
              <w:rPr>
                <w:sz w:val="20"/>
                <w:szCs w:val="20"/>
              </w:rPr>
              <w:t>Label-free</w:t>
            </w:r>
          </w:p>
        </w:tc>
        <w:tc>
          <w:tcPr>
            <w:tcW w:w="212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C7BBE7" w14:textId="77777777" w:rsidR="00FF53A0" w:rsidRPr="00FF53A0" w:rsidRDefault="00FF53A0" w:rsidP="00C664A0">
            <w:pPr>
              <w:rPr>
                <w:sz w:val="20"/>
                <w:szCs w:val="20"/>
              </w:rPr>
            </w:pPr>
            <w:r w:rsidRPr="00FF53A0">
              <w:rPr>
                <w:sz w:val="20"/>
                <w:szCs w:val="20"/>
              </w:rPr>
              <w:t>PXD008934</w:t>
            </w:r>
          </w:p>
        </w:tc>
        <w:tc>
          <w:tcPr>
            <w:tcW w:w="65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08A46" w14:textId="34A1E3AE" w:rsidR="00FF53A0" w:rsidRPr="00FF53A0" w:rsidRDefault="00FF53A0" w:rsidP="00C664A0">
            <w:pPr>
              <w:rPr>
                <w:sz w:val="20"/>
                <w:szCs w:val="20"/>
              </w:rPr>
            </w:pPr>
            <w:hyperlink r:id="rId93" w:history="1">
              <w:r w:rsidRPr="00FF53A0">
                <w:rPr>
                  <w:rStyle w:val="Hyperlink"/>
                  <w:sz w:val="20"/>
                  <w:szCs w:val="20"/>
                </w:rPr>
                <w:t>https://github.com/bigbio/proteomics-metadata-standard/tree/master/annotated-projects/PXD008934</w:t>
              </w:r>
            </w:hyperlink>
            <w:r w:rsidRPr="00FF53A0">
              <w:rPr>
                <w:sz w:val="20"/>
                <w:szCs w:val="20"/>
              </w:rPr>
              <w:t xml:space="preserve"> </w:t>
            </w:r>
          </w:p>
        </w:tc>
      </w:tr>
      <w:tr w:rsidR="00FF53A0" w:rsidRPr="00FF53A0" w14:paraId="418647A1" w14:textId="43A63CF9"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A3653E" w14:textId="6487B1A6" w:rsidR="00FF53A0" w:rsidRPr="00FF53A0" w:rsidRDefault="00FF53A0" w:rsidP="00C664A0">
            <w:pPr>
              <w:rPr>
                <w:sz w:val="20"/>
                <w:szCs w:val="20"/>
              </w:rPr>
            </w:pPr>
            <w:r w:rsidRPr="00FF53A0">
              <w:rPr>
                <w:sz w:val="20"/>
                <w:szCs w:val="20"/>
              </w:rPr>
              <w:t xml:space="preserve">TMT, CPTAC </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6FB764" w14:textId="77777777" w:rsidR="00FF53A0" w:rsidRPr="00FF53A0" w:rsidRDefault="00FF53A0" w:rsidP="00C664A0">
            <w:pPr>
              <w:rPr>
                <w:sz w:val="20"/>
                <w:szCs w:val="20"/>
              </w:rPr>
            </w:pPr>
            <w:r w:rsidRPr="00FF53A0">
              <w:rPr>
                <w:sz w:val="20"/>
                <w:szCs w:val="20"/>
              </w:rPr>
              <w:t>CPTAC PMID27251275</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DB562F" w14:textId="3550BCC0" w:rsidR="00FF53A0" w:rsidRPr="00FF53A0" w:rsidRDefault="00FF53A0" w:rsidP="00C664A0">
            <w:pPr>
              <w:rPr>
                <w:sz w:val="20"/>
                <w:szCs w:val="20"/>
              </w:rPr>
            </w:pPr>
            <w:hyperlink r:id="rId94" w:history="1">
              <w:r w:rsidRPr="00FF53A0">
                <w:rPr>
                  <w:rStyle w:val="Hyperlink"/>
                  <w:sz w:val="20"/>
                  <w:szCs w:val="20"/>
                </w:rPr>
                <w:t>https://github.com/bigbio/proteomics-metadata-standard/tree/master/annotated-projects/PMID33212010</w:t>
              </w:r>
            </w:hyperlink>
            <w:r w:rsidRPr="00FF53A0">
              <w:rPr>
                <w:sz w:val="20"/>
                <w:szCs w:val="20"/>
              </w:rPr>
              <w:t xml:space="preserve"> </w:t>
            </w:r>
          </w:p>
        </w:tc>
      </w:tr>
      <w:tr w:rsidR="00FF53A0" w:rsidRPr="00FF53A0" w14:paraId="3B80680F" w14:textId="3274B4CD"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855D7E4" w14:textId="7268B2F8" w:rsidR="00FF53A0" w:rsidRPr="00FF53A0" w:rsidRDefault="00FF53A0" w:rsidP="00C664A0">
            <w:pPr>
              <w:rPr>
                <w:sz w:val="20"/>
                <w:szCs w:val="20"/>
              </w:rPr>
            </w:pPr>
            <w:r w:rsidRPr="00FF53A0">
              <w:rPr>
                <w:sz w:val="20"/>
                <w:szCs w:val="20"/>
              </w:rPr>
              <w:t>SILAC</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04804FE" w14:textId="0E2255B3" w:rsidR="00FF53A0" w:rsidRPr="00FF53A0" w:rsidRDefault="00FF53A0" w:rsidP="00C664A0">
            <w:pPr>
              <w:rPr>
                <w:sz w:val="20"/>
                <w:szCs w:val="20"/>
              </w:rPr>
            </w:pPr>
            <w:r w:rsidRPr="00FF53A0">
              <w:rPr>
                <w:sz w:val="20"/>
                <w:szCs w:val="20"/>
              </w:rPr>
              <w:t>PXD006877</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5F462D4" w14:textId="05FAD8A7" w:rsidR="00FF53A0" w:rsidRPr="00FF53A0" w:rsidRDefault="00FF53A0" w:rsidP="00C664A0">
            <w:pPr>
              <w:rPr>
                <w:sz w:val="20"/>
                <w:szCs w:val="20"/>
              </w:rPr>
            </w:pPr>
            <w:r w:rsidRPr="00FF53A0">
              <w:rPr>
                <w:sz w:val="20"/>
                <w:szCs w:val="20"/>
              </w:rPr>
              <w:t>https://github.com/bigbio/proteomics-metadata-standard/tree/master/annotated-projects/PXD006877</w:t>
            </w:r>
            <w:r w:rsidRPr="00FF53A0">
              <w:rPr>
                <w:sz w:val="20"/>
                <w:szCs w:val="20"/>
              </w:rPr>
              <w:t xml:space="preserve"> </w:t>
            </w:r>
          </w:p>
        </w:tc>
      </w:tr>
      <w:tr w:rsidR="00FF53A0" w:rsidRPr="00FF53A0" w14:paraId="04F4E28C" w14:textId="7560E506"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031F269" w14:textId="57FBE2DF" w:rsidR="00FF53A0" w:rsidRPr="00FF53A0" w:rsidRDefault="00FF53A0" w:rsidP="00C664A0">
            <w:pPr>
              <w:rPr>
                <w:sz w:val="20"/>
                <w:szCs w:val="20"/>
              </w:rPr>
            </w:pPr>
            <w:r w:rsidRPr="00FF53A0">
              <w:rPr>
                <w:sz w:val="20"/>
                <w:szCs w:val="20"/>
              </w:rPr>
              <w:t>Phospho-proteomics</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72D7CB1" w14:textId="12DDA037" w:rsidR="00FF53A0" w:rsidRPr="00FF53A0" w:rsidRDefault="00FF53A0" w:rsidP="00C664A0">
            <w:pPr>
              <w:rPr>
                <w:sz w:val="20"/>
                <w:szCs w:val="20"/>
              </w:rPr>
            </w:pPr>
            <w:r w:rsidRPr="00FF53A0">
              <w:rPr>
                <w:sz w:val="20"/>
                <w:szCs w:val="20"/>
              </w:rPr>
              <w:t>PXD006482</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7153DE8" w14:textId="691B5AFB" w:rsidR="00FF53A0" w:rsidRPr="00FF53A0" w:rsidRDefault="00FF53A0" w:rsidP="00C664A0">
            <w:pPr>
              <w:rPr>
                <w:sz w:val="20"/>
                <w:szCs w:val="20"/>
              </w:rPr>
            </w:pPr>
            <w:r w:rsidRPr="00FF53A0">
              <w:rPr>
                <w:sz w:val="20"/>
                <w:szCs w:val="20"/>
              </w:rPr>
              <w:t>https://github.com/bigbio/proteomics-metadata-standard/tree/master/annotated-projects/PXD006482</w:t>
            </w:r>
            <w:r w:rsidRPr="00FF53A0">
              <w:rPr>
                <w:sz w:val="20"/>
                <w:szCs w:val="20"/>
              </w:rPr>
              <w:t xml:space="preserve"> </w:t>
            </w:r>
          </w:p>
        </w:tc>
      </w:tr>
      <w:tr w:rsidR="00FF53A0" w:rsidRPr="00FF53A0" w14:paraId="690A2DBC" w14:textId="77777777"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136584AC" w14:textId="750CB1C6" w:rsidR="00FF53A0" w:rsidRPr="00FF53A0" w:rsidRDefault="00FF53A0" w:rsidP="00C664A0">
            <w:pPr>
              <w:rPr>
                <w:sz w:val="20"/>
                <w:szCs w:val="20"/>
              </w:rPr>
            </w:pPr>
            <w:r w:rsidRPr="00FF53A0">
              <w:rPr>
                <w:sz w:val="20"/>
                <w:szCs w:val="20"/>
              </w:rPr>
              <w:t>Label-free</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89F66B1" w14:textId="1FCD6C6B" w:rsidR="00FF53A0" w:rsidRPr="00FF53A0" w:rsidRDefault="00FF53A0" w:rsidP="00C664A0">
            <w:pPr>
              <w:rPr>
                <w:sz w:val="20"/>
                <w:szCs w:val="20"/>
              </w:rPr>
            </w:pPr>
            <w:r w:rsidRPr="00FF53A0">
              <w:rPr>
                <w:sz w:val="20"/>
                <w:szCs w:val="20"/>
              </w:rPr>
              <w:t>PXD010154</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6337495" w14:textId="2BE2EABA" w:rsidR="00FF53A0" w:rsidRPr="00FF53A0" w:rsidRDefault="00FF53A0" w:rsidP="00C664A0">
            <w:pPr>
              <w:rPr>
                <w:sz w:val="20"/>
                <w:szCs w:val="20"/>
              </w:rPr>
            </w:pPr>
            <w:hyperlink r:id="rId95" w:history="1">
              <w:r w:rsidRPr="00FF53A0">
                <w:rPr>
                  <w:rStyle w:val="Hyperlink"/>
                  <w:sz w:val="20"/>
                  <w:szCs w:val="20"/>
                </w:rPr>
                <w:t>https://github.com/bigbio/proteomics-metadata-standard/tree/master/annotated-projects/PXD010154</w:t>
              </w:r>
            </w:hyperlink>
            <w:r w:rsidRPr="00FF53A0">
              <w:rPr>
                <w:sz w:val="20"/>
                <w:szCs w:val="20"/>
              </w:rPr>
              <w:t xml:space="preserve"> </w:t>
            </w:r>
          </w:p>
        </w:tc>
      </w:tr>
      <w:tr w:rsidR="00FF53A0" w:rsidRPr="00FF53A0" w14:paraId="7E6D5DCF" w14:textId="77777777"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6C3B3CD" w14:textId="44B4CDA7" w:rsidR="00FF53A0" w:rsidRPr="00FF53A0" w:rsidRDefault="00FF53A0" w:rsidP="00C664A0">
            <w:pPr>
              <w:rPr>
                <w:sz w:val="20"/>
                <w:szCs w:val="20"/>
              </w:rPr>
            </w:pPr>
            <w:r w:rsidRPr="00FF53A0">
              <w:rPr>
                <w:sz w:val="20"/>
                <w:szCs w:val="20"/>
              </w:rPr>
              <w:t xml:space="preserve">AP-MS </w:t>
            </w:r>
            <w:proofErr w:type="spellStart"/>
            <w:r w:rsidRPr="00FF53A0">
              <w:rPr>
                <w:sz w:val="20"/>
                <w:szCs w:val="20"/>
              </w:rPr>
              <w:t>interactomics</w:t>
            </w:r>
            <w:proofErr w:type="spellEnd"/>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CD59AA8" w14:textId="60602860" w:rsidR="00FF53A0" w:rsidRPr="00FF53A0" w:rsidRDefault="00FF53A0" w:rsidP="00C664A0">
            <w:pPr>
              <w:rPr>
                <w:sz w:val="20"/>
                <w:szCs w:val="20"/>
              </w:rPr>
            </w:pPr>
            <w:r w:rsidRPr="00FF53A0">
              <w:rPr>
                <w:sz w:val="20"/>
                <w:szCs w:val="20"/>
              </w:rPr>
              <w:t>PXD018117</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299B2168" w14:textId="777098C3" w:rsidR="00FF53A0" w:rsidRPr="00FF53A0" w:rsidRDefault="00FF53A0" w:rsidP="00C664A0">
            <w:pPr>
              <w:rPr>
                <w:sz w:val="20"/>
                <w:szCs w:val="20"/>
              </w:rPr>
            </w:pPr>
            <w:hyperlink r:id="rId96" w:history="1">
              <w:r w:rsidRPr="00FF53A0">
                <w:rPr>
                  <w:rStyle w:val="Hyperlink"/>
                  <w:sz w:val="20"/>
                  <w:szCs w:val="20"/>
                </w:rPr>
                <w:t>https://github.com/bigbio/proteomics-metadata-standard/tree/master/annotated-projects/PXD</w:t>
              </w:r>
              <w:r w:rsidRPr="00FF53A0">
                <w:rPr>
                  <w:rStyle w:val="Hyperlink"/>
                  <w:sz w:val="20"/>
                  <w:szCs w:val="20"/>
                </w:rPr>
                <w:t>0</w:t>
              </w:r>
              <w:r w:rsidRPr="00FF53A0">
                <w:rPr>
                  <w:rStyle w:val="Hyperlink"/>
                  <w:sz w:val="20"/>
                  <w:szCs w:val="20"/>
                </w:rPr>
                <w:t>18117</w:t>
              </w:r>
            </w:hyperlink>
            <w:r w:rsidRPr="00FF53A0">
              <w:rPr>
                <w:sz w:val="20"/>
                <w:szCs w:val="20"/>
              </w:rPr>
              <w:t xml:space="preserve"> </w:t>
            </w:r>
          </w:p>
        </w:tc>
      </w:tr>
      <w:tr w:rsidR="00FF53A0" w:rsidRPr="00FF53A0" w14:paraId="0B15047F" w14:textId="77777777" w:rsidTr="00FF53A0">
        <w:trPr>
          <w:jc w:val="cent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80805F9" w14:textId="392981C0" w:rsidR="00FF53A0" w:rsidRPr="00FF53A0" w:rsidRDefault="00FF53A0" w:rsidP="00C664A0">
            <w:pPr>
              <w:rPr>
                <w:sz w:val="20"/>
                <w:szCs w:val="20"/>
              </w:rPr>
            </w:pPr>
            <w:r w:rsidRPr="00FF53A0">
              <w:rPr>
                <w:sz w:val="20"/>
                <w:szCs w:val="20"/>
              </w:rPr>
              <w:t>Label-free</w:t>
            </w:r>
          </w:p>
        </w:tc>
        <w:tc>
          <w:tcPr>
            <w:tcW w:w="212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6DA11B3" w14:textId="405A377B" w:rsidR="00FF53A0" w:rsidRPr="00FF53A0" w:rsidRDefault="00FF53A0" w:rsidP="00C664A0">
            <w:pPr>
              <w:rPr>
                <w:sz w:val="20"/>
                <w:szCs w:val="20"/>
              </w:rPr>
            </w:pPr>
            <w:r w:rsidRPr="00FF53A0">
              <w:rPr>
                <w:sz w:val="20"/>
                <w:szCs w:val="20"/>
              </w:rPr>
              <w:t>PXD004242</w:t>
            </w:r>
          </w:p>
        </w:tc>
        <w:tc>
          <w:tcPr>
            <w:tcW w:w="65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6E5DDC3" w14:textId="76C81235" w:rsidR="00FF53A0" w:rsidRPr="00FF53A0" w:rsidRDefault="00FF53A0" w:rsidP="00C664A0">
            <w:pPr>
              <w:rPr>
                <w:sz w:val="20"/>
                <w:szCs w:val="20"/>
              </w:rPr>
            </w:pPr>
            <w:hyperlink r:id="rId97" w:history="1">
              <w:r w:rsidRPr="00FF53A0">
                <w:rPr>
                  <w:rStyle w:val="Hyperlink"/>
                  <w:sz w:val="20"/>
                  <w:szCs w:val="20"/>
                </w:rPr>
                <w:t>https://github.com/bigbio/proteomics-metadata-standard/tree/master/annotated-projects/PXD004242</w:t>
              </w:r>
            </w:hyperlink>
            <w:r w:rsidRPr="00FF53A0">
              <w:rPr>
                <w:sz w:val="20"/>
                <w:szCs w:val="20"/>
              </w:rPr>
              <w:t xml:space="preserve"> </w:t>
            </w:r>
          </w:p>
        </w:tc>
      </w:tr>
    </w:tbl>
    <w:p w14:paraId="465DED47" w14:textId="77777777" w:rsidR="00A20902" w:rsidRDefault="00A20902" w:rsidP="00C664A0">
      <w:pPr>
        <w:sectPr w:rsidR="00A20902" w:rsidSect="00185223">
          <w:headerReference w:type="default" r:id="rId98"/>
          <w:footerReference w:type="default" r:id="rId99"/>
          <w:pgSz w:w="15840" w:h="12240" w:orient="landscape"/>
          <w:pgMar w:top="1800" w:right="1440" w:bottom="1800" w:left="1440" w:header="720" w:footer="720" w:gutter="0"/>
          <w:cols w:space="720"/>
          <w:docGrid w:linePitch="326"/>
        </w:sectPr>
      </w:pPr>
    </w:p>
    <w:p w14:paraId="435D4797" w14:textId="3BC9C381" w:rsidR="00A20902" w:rsidRDefault="00A20902" w:rsidP="00C664A0"/>
    <w:p w14:paraId="0000034C" w14:textId="33059014" w:rsidR="004D32AB" w:rsidRPr="0055386C" w:rsidRDefault="00CA1E15" w:rsidP="000F074D">
      <w:pPr>
        <w:pStyle w:val="Heading1"/>
        <w:rPr>
          <w:rFonts w:eastAsia="Arial"/>
          <w:color w:val="000000"/>
        </w:rPr>
      </w:pPr>
      <w:bookmarkStart w:id="74" w:name="_Toc69123182"/>
      <w:r>
        <w:t>Authors Information</w:t>
      </w:r>
      <w:bookmarkEnd w:id="74"/>
    </w:p>
    <w:p w14:paraId="0000034D" w14:textId="77777777" w:rsidR="004D32AB" w:rsidRPr="00051139" w:rsidRDefault="004D32AB" w:rsidP="00C664A0">
      <w:pPr>
        <w:rPr>
          <w:color w:val="000000"/>
        </w:rPr>
      </w:pPr>
    </w:p>
    <w:p w14:paraId="0000036D" w14:textId="77777777" w:rsidR="004D32AB" w:rsidRPr="00051139" w:rsidRDefault="004D32AB" w:rsidP="00C664A0"/>
    <w:p w14:paraId="0BBED5B8" w14:textId="77777777" w:rsidR="000D3915" w:rsidRPr="00051139" w:rsidRDefault="000D3915" w:rsidP="000D3915">
      <w:pPr>
        <w:spacing w:line="259" w:lineRule="auto"/>
      </w:pPr>
      <w:proofErr w:type="spellStart"/>
      <w:r>
        <w:t>Chengxin</w:t>
      </w:r>
      <w:proofErr w:type="spellEnd"/>
      <w:r>
        <w:t xml:space="preserve"> Dai</w:t>
      </w:r>
    </w:p>
    <w:p w14:paraId="5350DE1E" w14:textId="77777777" w:rsidR="001B5E13" w:rsidRDefault="000D3915" w:rsidP="000D3915">
      <w:pPr>
        <w:spacing w:line="276" w:lineRule="auto"/>
        <w:jc w:val="both"/>
      </w:pPr>
      <w:r>
        <w:t>Chongqing University of Posts and Telecommunications</w:t>
      </w:r>
    </w:p>
    <w:p w14:paraId="3319ACA4" w14:textId="320759E8" w:rsidR="000D3915" w:rsidRPr="00051139" w:rsidRDefault="000D3915" w:rsidP="000D3915">
      <w:pPr>
        <w:spacing w:line="276" w:lineRule="auto"/>
        <w:jc w:val="both"/>
      </w:pPr>
      <w:r>
        <w:t>Chongqing</w:t>
      </w:r>
      <w:r w:rsidR="001B5E13">
        <w:t xml:space="preserve">, </w:t>
      </w:r>
      <w:r>
        <w:t>China</w:t>
      </w:r>
    </w:p>
    <w:p w14:paraId="54DEE246" w14:textId="1840C203" w:rsidR="000D3915" w:rsidRDefault="00CA4C50" w:rsidP="00C664A0">
      <w:hyperlink r:id="rId100">
        <w:r w:rsidR="000D3915" w:rsidRPr="3CAC1352">
          <w:rPr>
            <w:rStyle w:val="Hyperlink"/>
          </w:rPr>
          <w:t>s200502020</w:t>
        </w:r>
        <w:r w:rsidR="000D3915" w:rsidRPr="568568D4">
          <w:rPr>
            <w:rStyle w:val="Hyperlink"/>
          </w:rPr>
          <w:t>@</w:t>
        </w:r>
        <w:r w:rsidR="000D3915" w:rsidRPr="1106C2DD">
          <w:rPr>
            <w:rStyle w:val="Hyperlink"/>
          </w:rPr>
          <w:t>stu.</w:t>
        </w:r>
        <w:r w:rsidR="000D3915" w:rsidRPr="568568D4">
          <w:rPr>
            <w:rStyle w:val="Hyperlink"/>
          </w:rPr>
          <w:t>cqupt.edu.cn</w:t>
        </w:r>
      </w:hyperlink>
    </w:p>
    <w:p w14:paraId="7CFE310E" w14:textId="77777777" w:rsidR="000D3915" w:rsidRDefault="000D3915" w:rsidP="00C664A0"/>
    <w:p w14:paraId="3BA0E654" w14:textId="059B8401" w:rsidR="0006301B" w:rsidRPr="00051139" w:rsidRDefault="0006301B" w:rsidP="00C664A0">
      <w:r w:rsidRPr="00051139">
        <w:t xml:space="preserve">Juan Antonio </w:t>
      </w:r>
      <w:proofErr w:type="spellStart"/>
      <w:r w:rsidRPr="00051139">
        <w:t>Vizcaíno</w:t>
      </w:r>
      <w:proofErr w:type="spellEnd"/>
    </w:p>
    <w:p w14:paraId="661F9E28" w14:textId="77777777" w:rsidR="001B5E13" w:rsidRDefault="0006301B" w:rsidP="00C664A0">
      <w:r w:rsidRPr="00051139">
        <w:t xml:space="preserve">European Bioinformatics Institute (EMBL-EBI), </w:t>
      </w:r>
    </w:p>
    <w:p w14:paraId="26B0F4B1" w14:textId="290F3524" w:rsidR="0006301B" w:rsidRPr="00051139" w:rsidRDefault="0006301B" w:rsidP="00C664A0">
      <w:r w:rsidRPr="00051139">
        <w:t>Cambridge</w:t>
      </w:r>
      <w:r w:rsidR="001B5E13">
        <w:t xml:space="preserve">, </w:t>
      </w:r>
      <w:r w:rsidRPr="00051139">
        <w:t>United Kingdom</w:t>
      </w:r>
    </w:p>
    <w:p w14:paraId="00000389" w14:textId="730D797F" w:rsidR="00DF77F0" w:rsidRPr="00DF77F0" w:rsidRDefault="00CA4C50" w:rsidP="00DF77F0">
      <w:hyperlink r:id="rId101">
        <w:r w:rsidR="0006301B" w:rsidRPr="00051139">
          <w:rPr>
            <w:color w:val="0000FF"/>
            <w:u w:val="single"/>
          </w:rPr>
          <w:t>juan@ebi.ac.uk</w:t>
        </w:r>
      </w:hyperlink>
      <w:r w:rsidR="0006301B" w:rsidRPr="00051139">
        <w:t xml:space="preserve"> </w:t>
      </w:r>
    </w:p>
    <w:p w14:paraId="5F79A809" w14:textId="77777777" w:rsidR="20AC6FB9" w:rsidRDefault="20AC6FB9"/>
    <w:p w14:paraId="1487B86E" w14:textId="77777777" w:rsidR="00DD09FA" w:rsidRDefault="00DD09FA" w:rsidP="00DD09FA">
      <w:pPr>
        <w:widowControl w:val="0"/>
        <w:pBdr>
          <w:top w:val="nil"/>
          <w:left w:val="nil"/>
          <w:bottom w:val="nil"/>
          <w:right w:val="nil"/>
          <w:between w:val="nil"/>
        </w:pBdr>
        <w:spacing w:line="276" w:lineRule="auto"/>
        <w:jc w:val="both"/>
      </w:pPr>
      <w:r>
        <w:t xml:space="preserve">Anja </w:t>
      </w:r>
      <w:proofErr w:type="spellStart"/>
      <w:r>
        <w:t>Fullgrabe</w:t>
      </w:r>
      <w:proofErr w:type="spellEnd"/>
    </w:p>
    <w:p w14:paraId="646C04D1" w14:textId="77777777" w:rsidR="001B5E13" w:rsidRDefault="00DD09FA" w:rsidP="00DD09FA">
      <w:r w:rsidRPr="00051139">
        <w:t xml:space="preserve">European Bioinformatics Institute (EMBL-EBI), </w:t>
      </w:r>
    </w:p>
    <w:p w14:paraId="77285575" w14:textId="301CF7AF" w:rsidR="00DD09FA" w:rsidRPr="00051139" w:rsidRDefault="00DD09FA" w:rsidP="00DD09FA">
      <w:r w:rsidRPr="00051139">
        <w:t>Cambridge</w:t>
      </w:r>
      <w:r w:rsidR="001B5E13">
        <w:t xml:space="preserve">, </w:t>
      </w:r>
      <w:r w:rsidRPr="00051139">
        <w:t>United Kingdom</w:t>
      </w:r>
    </w:p>
    <w:p w14:paraId="025D2803" w14:textId="370EBC98" w:rsidR="00DD09FA" w:rsidRDefault="00CA4C50" w:rsidP="20AC6FB9">
      <w:pPr>
        <w:spacing w:line="259" w:lineRule="auto"/>
      </w:pPr>
      <w:hyperlink r:id="rId102" w:history="1">
        <w:r w:rsidR="00E7565E" w:rsidRPr="00B2347A">
          <w:rPr>
            <w:rStyle w:val="Hyperlink"/>
          </w:rPr>
          <w:t>anjaf@ebi.ac.uk</w:t>
        </w:r>
      </w:hyperlink>
      <w:r w:rsidR="00E7565E">
        <w:t xml:space="preserve"> </w:t>
      </w:r>
    </w:p>
    <w:p w14:paraId="19997E44" w14:textId="77777777" w:rsidR="00DD09FA" w:rsidRDefault="00DD09FA" w:rsidP="20AC6FB9">
      <w:pPr>
        <w:spacing w:line="259" w:lineRule="auto"/>
      </w:pPr>
    </w:p>
    <w:p w14:paraId="2B7C490D" w14:textId="270A4768" w:rsidR="6A9D1D90" w:rsidRDefault="6A9D1D90" w:rsidP="20AC6FB9">
      <w:pPr>
        <w:spacing w:line="259" w:lineRule="auto"/>
      </w:pPr>
      <w:proofErr w:type="spellStart"/>
      <w:r>
        <w:t>Mingze</w:t>
      </w:r>
      <w:proofErr w:type="spellEnd"/>
      <w:r>
        <w:t xml:space="preserve"> Bai</w:t>
      </w:r>
    </w:p>
    <w:p w14:paraId="145C280C" w14:textId="477673C7" w:rsidR="008C4A0E" w:rsidRDefault="6A9D1D90" w:rsidP="20AC6FB9">
      <w:pPr>
        <w:spacing w:line="276" w:lineRule="auto"/>
        <w:jc w:val="both"/>
      </w:pPr>
      <w:r>
        <w:t xml:space="preserve">Chongqing University of Posts and Telecommunications </w:t>
      </w:r>
    </w:p>
    <w:p w14:paraId="31B38169" w14:textId="264480FF" w:rsidR="6A9D1D90" w:rsidRDefault="6A9D1D90" w:rsidP="20AC6FB9">
      <w:pPr>
        <w:spacing w:line="276" w:lineRule="auto"/>
        <w:jc w:val="both"/>
      </w:pPr>
      <w:r>
        <w:t>Chongqing</w:t>
      </w:r>
      <w:r w:rsidR="008C4A0E">
        <w:t xml:space="preserve">, </w:t>
      </w:r>
      <w:r>
        <w:t>China</w:t>
      </w:r>
    </w:p>
    <w:p w14:paraId="66DEBAD9" w14:textId="7281D2ED" w:rsidR="6A9D1D90" w:rsidRDefault="00CA4C50">
      <w:hyperlink r:id="rId103">
        <w:r w:rsidR="6A9D1D90" w:rsidRPr="7DE9F918">
          <w:rPr>
            <w:rStyle w:val="Hyperlink"/>
          </w:rPr>
          <w:t>baimz@cqupt.edu.cn</w:t>
        </w:r>
      </w:hyperlink>
    </w:p>
    <w:p w14:paraId="0000038A" w14:textId="55AAFEAC" w:rsidR="00A6125A" w:rsidRPr="00A6125A" w:rsidRDefault="00A6125A" w:rsidP="00A6125A">
      <w:pPr>
        <w:rPr>
          <w:color w:val="000000"/>
        </w:rPr>
      </w:pPr>
    </w:p>
    <w:p w14:paraId="30A711F6" w14:textId="157D9A6A" w:rsidR="4338A16B" w:rsidRDefault="4338A16B" w:rsidP="5890466F">
      <w:pPr>
        <w:rPr>
          <w:color w:val="000000" w:themeColor="text1"/>
        </w:rPr>
      </w:pPr>
      <w:r w:rsidRPr="5890466F">
        <w:rPr>
          <w:color w:val="000000" w:themeColor="text1"/>
        </w:rPr>
        <w:t xml:space="preserve">Marie </w:t>
      </w:r>
      <w:proofErr w:type="spellStart"/>
      <w:r w:rsidRPr="5890466F">
        <w:rPr>
          <w:color w:val="000000" w:themeColor="text1"/>
        </w:rPr>
        <w:t>Locard</w:t>
      </w:r>
      <w:proofErr w:type="spellEnd"/>
      <w:r w:rsidRPr="5890466F">
        <w:rPr>
          <w:color w:val="000000" w:themeColor="text1"/>
        </w:rPr>
        <w:t>-Paulet</w:t>
      </w:r>
    </w:p>
    <w:p w14:paraId="5B7F4811" w14:textId="2D157919" w:rsidR="4338A16B" w:rsidRDefault="4338A16B" w:rsidP="5890466F">
      <w:pPr>
        <w:rPr>
          <w:color w:val="000000" w:themeColor="text1"/>
        </w:rPr>
      </w:pPr>
      <w:r w:rsidRPr="5890466F">
        <w:rPr>
          <w:color w:val="000000" w:themeColor="text1"/>
        </w:rPr>
        <w:t xml:space="preserve">Novo Nordisk Foundation </w:t>
      </w:r>
      <w:proofErr w:type="spellStart"/>
      <w:r w:rsidRPr="5890466F">
        <w:rPr>
          <w:color w:val="000000" w:themeColor="text1"/>
        </w:rPr>
        <w:t>Center</w:t>
      </w:r>
      <w:proofErr w:type="spellEnd"/>
      <w:r w:rsidRPr="5890466F">
        <w:rPr>
          <w:color w:val="000000" w:themeColor="text1"/>
        </w:rPr>
        <w:t xml:space="preserve"> for Protein Research, University of Copenhagen, </w:t>
      </w:r>
      <w:r w:rsidR="00E92011" w:rsidRPr="5890466F">
        <w:rPr>
          <w:color w:val="000000" w:themeColor="text1"/>
        </w:rPr>
        <w:t>Copenhagen</w:t>
      </w:r>
      <w:r w:rsidR="00E92011">
        <w:rPr>
          <w:color w:val="000000" w:themeColor="text1"/>
        </w:rPr>
        <w:t xml:space="preserve">, </w:t>
      </w:r>
      <w:r w:rsidRPr="5890466F">
        <w:rPr>
          <w:color w:val="000000" w:themeColor="text1"/>
        </w:rPr>
        <w:t>Denmark</w:t>
      </w:r>
    </w:p>
    <w:p w14:paraId="667CBE95" w14:textId="73EF30EE" w:rsidR="4338A16B" w:rsidRDefault="00CA4C50" w:rsidP="5890466F">
      <w:pPr>
        <w:rPr>
          <w:color w:val="000000" w:themeColor="text1"/>
        </w:rPr>
      </w:pPr>
      <w:hyperlink r:id="rId104">
        <w:r w:rsidR="739A9124" w:rsidRPr="18B025CB">
          <w:rPr>
            <w:rStyle w:val="Hyperlink"/>
          </w:rPr>
          <w:t>Marie.locard-paulet@cpr.ku.dk</w:t>
        </w:r>
      </w:hyperlink>
    </w:p>
    <w:p w14:paraId="25997015" w14:textId="427D5B61" w:rsidR="18B025CB" w:rsidRDefault="18B025CB" w:rsidP="18B025CB">
      <w:pPr>
        <w:rPr>
          <w:color w:val="000000" w:themeColor="text1"/>
        </w:rPr>
      </w:pPr>
    </w:p>
    <w:p w14:paraId="25EE4E8C" w14:textId="455577CC" w:rsidR="3971E33A" w:rsidRDefault="3971E33A" w:rsidP="18B025CB">
      <w:pPr>
        <w:rPr>
          <w:color w:val="000000" w:themeColor="text1"/>
        </w:rPr>
      </w:pPr>
      <w:proofErr w:type="spellStart"/>
      <w:r w:rsidRPr="18B025CB">
        <w:rPr>
          <w:color w:val="000000" w:themeColor="text1"/>
        </w:rPr>
        <w:t>Veit</w:t>
      </w:r>
      <w:proofErr w:type="spellEnd"/>
      <w:r w:rsidRPr="18B025CB">
        <w:rPr>
          <w:color w:val="000000" w:themeColor="text1"/>
        </w:rPr>
        <w:t xml:space="preserve"> </w:t>
      </w:r>
      <w:proofErr w:type="spellStart"/>
      <w:r w:rsidRPr="18B025CB">
        <w:rPr>
          <w:color w:val="000000" w:themeColor="text1"/>
        </w:rPr>
        <w:t>Schwämmle</w:t>
      </w:r>
      <w:proofErr w:type="spellEnd"/>
    </w:p>
    <w:p w14:paraId="1A948051" w14:textId="5B8C03DF" w:rsidR="3971E33A" w:rsidRDefault="3971E33A" w:rsidP="18B025CB">
      <w:pPr>
        <w:rPr>
          <w:color w:val="000000" w:themeColor="text1"/>
        </w:rPr>
      </w:pPr>
      <w:r w:rsidRPr="18B025CB">
        <w:rPr>
          <w:color w:val="000000" w:themeColor="text1"/>
        </w:rPr>
        <w:t>Department of Biochemistry and Molecular Biology, University of Southern Denmark, Denmark</w:t>
      </w:r>
    </w:p>
    <w:p w14:paraId="1306EA57" w14:textId="7AF2FDD0" w:rsidR="3971E33A" w:rsidRDefault="00CA4C50" w:rsidP="18B025CB">
      <w:pPr>
        <w:rPr>
          <w:color w:val="000000" w:themeColor="text1"/>
        </w:rPr>
      </w:pPr>
      <w:hyperlink r:id="rId105" w:history="1">
        <w:r w:rsidR="00E44C69" w:rsidRPr="00747A97">
          <w:rPr>
            <w:rStyle w:val="Hyperlink"/>
          </w:rPr>
          <w:t>veits@bmb.sdu.dk</w:t>
        </w:r>
      </w:hyperlink>
      <w:r w:rsidR="00E44C69">
        <w:rPr>
          <w:color w:val="000000" w:themeColor="text1"/>
        </w:rPr>
        <w:t xml:space="preserve"> </w:t>
      </w:r>
    </w:p>
    <w:p w14:paraId="5455E234" w14:textId="2435F6F0" w:rsidR="568568D4" w:rsidRDefault="568568D4" w:rsidP="568568D4">
      <w:pPr>
        <w:rPr>
          <w:color w:val="000000" w:themeColor="text1"/>
        </w:rPr>
      </w:pPr>
    </w:p>
    <w:p w14:paraId="465F883D" w14:textId="77777777" w:rsidR="0081639D" w:rsidRDefault="0081639D" w:rsidP="00C664A0">
      <w:r>
        <w:t xml:space="preserve">Lev </w:t>
      </w:r>
      <w:proofErr w:type="spellStart"/>
      <w:r>
        <w:t>Levitsky</w:t>
      </w:r>
      <w:proofErr w:type="spellEnd"/>
      <w:r>
        <w:t xml:space="preserve"> </w:t>
      </w:r>
    </w:p>
    <w:p w14:paraId="5A6A0347" w14:textId="6D94FDAF" w:rsidR="0081639D" w:rsidRDefault="0081639D" w:rsidP="00C664A0">
      <w:r>
        <w:t>INEPCP RAS</w:t>
      </w:r>
    </w:p>
    <w:p w14:paraId="330DFA10" w14:textId="08C0758B" w:rsidR="0081639D" w:rsidRDefault="0081639D" w:rsidP="00C664A0">
      <w:r>
        <w:t>Moscow, Russia</w:t>
      </w:r>
    </w:p>
    <w:p w14:paraId="21BA3827" w14:textId="446DAF1A" w:rsidR="0081639D" w:rsidRDefault="00CA4C50" w:rsidP="00C664A0">
      <w:pPr>
        <w:rPr>
          <w:bCs/>
        </w:rPr>
      </w:pPr>
      <w:hyperlink r:id="rId106" w:history="1">
        <w:r w:rsidR="0081639D" w:rsidRPr="00747A97">
          <w:rPr>
            <w:rStyle w:val="Hyperlink"/>
            <w:bCs/>
          </w:rPr>
          <w:t>lev.levitsky@phystech.edu</w:t>
        </w:r>
      </w:hyperlink>
      <w:r w:rsidR="0081639D">
        <w:rPr>
          <w:bCs/>
        </w:rPr>
        <w:t xml:space="preserve"> </w:t>
      </w:r>
    </w:p>
    <w:p w14:paraId="7040008B" w14:textId="77777777" w:rsidR="0081639D" w:rsidRDefault="0081639D" w:rsidP="00C664A0">
      <w:pPr>
        <w:rPr>
          <w:bCs/>
        </w:rPr>
      </w:pPr>
    </w:p>
    <w:p w14:paraId="3B2A22A5" w14:textId="4475AFD4" w:rsidR="00DD09FA" w:rsidRDefault="00DD09FA" w:rsidP="00DD09FA">
      <w:pPr>
        <w:widowControl w:val="0"/>
        <w:pBdr>
          <w:top w:val="nil"/>
          <w:left w:val="nil"/>
          <w:bottom w:val="nil"/>
          <w:right w:val="nil"/>
          <w:between w:val="nil"/>
        </w:pBdr>
        <w:spacing w:line="276" w:lineRule="auto"/>
        <w:jc w:val="both"/>
      </w:pPr>
      <w:r>
        <w:t xml:space="preserve">Elizaveta </w:t>
      </w:r>
      <w:proofErr w:type="spellStart"/>
      <w:r>
        <w:t>Solovyeva</w:t>
      </w:r>
      <w:proofErr w:type="spellEnd"/>
    </w:p>
    <w:p w14:paraId="0B4CE0DB" w14:textId="77777777" w:rsidR="00E92011" w:rsidRDefault="00E92011" w:rsidP="00E92011">
      <w:r>
        <w:t>INEPCP RAS</w:t>
      </w:r>
    </w:p>
    <w:p w14:paraId="1F5AD693" w14:textId="77777777" w:rsidR="00E92011" w:rsidRDefault="00E92011" w:rsidP="00E92011">
      <w:r>
        <w:t>Moscow, Russia</w:t>
      </w:r>
    </w:p>
    <w:p w14:paraId="4C343E75" w14:textId="0C85E67E" w:rsidR="00E92011" w:rsidRDefault="00CA4C50" w:rsidP="00DD09FA">
      <w:pPr>
        <w:widowControl w:val="0"/>
        <w:pBdr>
          <w:top w:val="nil"/>
          <w:left w:val="nil"/>
          <w:bottom w:val="nil"/>
          <w:right w:val="nil"/>
          <w:between w:val="nil"/>
        </w:pBdr>
        <w:spacing w:line="276" w:lineRule="auto"/>
        <w:jc w:val="both"/>
      </w:pPr>
      <w:hyperlink r:id="rId107" w:history="1">
        <w:r w:rsidR="008277B2" w:rsidRPr="00B2347A">
          <w:rPr>
            <w:rStyle w:val="Hyperlink"/>
          </w:rPr>
          <w:t>lisavetasol@gmail.com</w:t>
        </w:r>
      </w:hyperlink>
      <w:r w:rsidR="008277B2">
        <w:t xml:space="preserve"> </w:t>
      </w:r>
    </w:p>
    <w:p w14:paraId="3B10265F" w14:textId="77777777" w:rsidR="008277B2" w:rsidRDefault="008277B2" w:rsidP="00DD09FA">
      <w:pPr>
        <w:widowControl w:val="0"/>
        <w:pBdr>
          <w:top w:val="nil"/>
          <w:left w:val="nil"/>
          <w:bottom w:val="nil"/>
          <w:right w:val="nil"/>
          <w:between w:val="nil"/>
        </w:pBdr>
        <w:spacing w:line="276" w:lineRule="auto"/>
        <w:jc w:val="both"/>
      </w:pPr>
    </w:p>
    <w:p w14:paraId="0C198D96" w14:textId="77777777" w:rsidR="00CE452E" w:rsidRDefault="00DD09FA" w:rsidP="00DD09FA">
      <w:pPr>
        <w:widowControl w:val="0"/>
        <w:pBdr>
          <w:top w:val="nil"/>
          <w:left w:val="nil"/>
          <w:bottom w:val="nil"/>
          <w:right w:val="nil"/>
          <w:between w:val="nil"/>
        </w:pBdr>
        <w:spacing w:line="276" w:lineRule="auto"/>
        <w:jc w:val="both"/>
      </w:pPr>
      <w:r>
        <w:t xml:space="preserve">Marc </w:t>
      </w:r>
      <w:proofErr w:type="spellStart"/>
      <w:r>
        <w:t>Vaudel</w:t>
      </w:r>
      <w:proofErr w:type="spellEnd"/>
      <w:r>
        <w:t xml:space="preserve">, University of Bergen </w:t>
      </w:r>
    </w:p>
    <w:p w14:paraId="5A7FD833" w14:textId="4E4D71F4" w:rsidR="00DD09FA" w:rsidRDefault="00DD09FA" w:rsidP="00DD09FA">
      <w:pPr>
        <w:widowControl w:val="0"/>
        <w:pBdr>
          <w:top w:val="nil"/>
          <w:left w:val="nil"/>
          <w:bottom w:val="nil"/>
          <w:right w:val="nil"/>
          <w:between w:val="nil"/>
        </w:pBdr>
        <w:spacing w:line="276" w:lineRule="auto"/>
        <w:jc w:val="both"/>
      </w:pPr>
      <w:r>
        <w:t>Norway</w:t>
      </w:r>
    </w:p>
    <w:p w14:paraId="41F23132" w14:textId="0929FA2D" w:rsidR="00CE452E" w:rsidRDefault="00CA4C50" w:rsidP="00DD09FA">
      <w:pPr>
        <w:widowControl w:val="0"/>
        <w:pBdr>
          <w:top w:val="nil"/>
          <w:left w:val="nil"/>
          <w:bottom w:val="nil"/>
          <w:right w:val="nil"/>
          <w:between w:val="nil"/>
        </w:pBdr>
        <w:spacing w:line="276" w:lineRule="auto"/>
        <w:jc w:val="both"/>
      </w:pPr>
      <w:hyperlink r:id="rId108" w:history="1">
        <w:r w:rsidR="00C44F5C" w:rsidRPr="00B2347A">
          <w:rPr>
            <w:rStyle w:val="Hyperlink"/>
          </w:rPr>
          <w:t>Marc.Vaudel@uib.no</w:t>
        </w:r>
      </w:hyperlink>
      <w:r w:rsidR="00C44F5C">
        <w:t xml:space="preserve"> </w:t>
      </w:r>
    </w:p>
    <w:p w14:paraId="45C1CDB4" w14:textId="77777777" w:rsidR="00755FEF" w:rsidRDefault="00755FEF" w:rsidP="00DD09FA">
      <w:pPr>
        <w:widowControl w:val="0"/>
        <w:pBdr>
          <w:top w:val="nil"/>
          <w:left w:val="nil"/>
          <w:bottom w:val="nil"/>
          <w:right w:val="nil"/>
          <w:between w:val="nil"/>
        </w:pBdr>
        <w:spacing w:line="276" w:lineRule="auto"/>
        <w:jc w:val="both"/>
      </w:pPr>
    </w:p>
    <w:p w14:paraId="46C7F7BD" w14:textId="77777777" w:rsidR="00755FEF" w:rsidRDefault="00DD09FA" w:rsidP="00DD09FA">
      <w:pPr>
        <w:widowControl w:val="0"/>
        <w:pBdr>
          <w:top w:val="nil"/>
          <w:left w:val="nil"/>
          <w:bottom w:val="nil"/>
          <w:right w:val="nil"/>
          <w:between w:val="nil"/>
        </w:pBdr>
        <w:spacing w:line="276" w:lineRule="auto"/>
        <w:jc w:val="both"/>
      </w:pPr>
      <w:r>
        <w:t>Stefan Schulze, University of Pennsylvania</w:t>
      </w:r>
    </w:p>
    <w:p w14:paraId="75960892" w14:textId="0077E63B" w:rsidR="00DD09FA" w:rsidRDefault="00DD09FA" w:rsidP="00DD09FA">
      <w:pPr>
        <w:widowControl w:val="0"/>
        <w:pBdr>
          <w:top w:val="nil"/>
          <w:left w:val="nil"/>
          <w:bottom w:val="nil"/>
          <w:right w:val="nil"/>
          <w:between w:val="nil"/>
        </w:pBdr>
        <w:spacing w:line="276" w:lineRule="auto"/>
        <w:jc w:val="both"/>
      </w:pPr>
      <w:r>
        <w:t>USA</w:t>
      </w:r>
    </w:p>
    <w:p w14:paraId="1FB5C83C" w14:textId="04381EF0" w:rsidR="00755FEF" w:rsidRDefault="00CA4C50" w:rsidP="00DD09FA">
      <w:pPr>
        <w:widowControl w:val="0"/>
        <w:pBdr>
          <w:top w:val="nil"/>
          <w:left w:val="nil"/>
          <w:bottom w:val="nil"/>
          <w:right w:val="nil"/>
          <w:between w:val="nil"/>
        </w:pBdr>
        <w:spacing w:line="276" w:lineRule="auto"/>
        <w:jc w:val="both"/>
      </w:pPr>
      <w:hyperlink r:id="rId109" w:history="1">
        <w:r w:rsidR="00052A64" w:rsidRPr="00B2347A">
          <w:rPr>
            <w:rStyle w:val="Hyperlink"/>
          </w:rPr>
          <w:t>sschulze@sas.upenn.edu</w:t>
        </w:r>
      </w:hyperlink>
    </w:p>
    <w:p w14:paraId="0E580714" w14:textId="77777777" w:rsidR="00052A64" w:rsidRDefault="00052A64" w:rsidP="00DD09FA">
      <w:pPr>
        <w:widowControl w:val="0"/>
        <w:pBdr>
          <w:top w:val="nil"/>
          <w:left w:val="nil"/>
          <w:bottom w:val="nil"/>
          <w:right w:val="nil"/>
          <w:between w:val="nil"/>
        </w:pBdr>
        <w:spacing w:line="276" w:lineRule="auto"/>
        <w:jc w:val="both"/>
      </w:pPr>
    </w:p>
    <w:p w14:paraId="36D39C80" w14:textId="77777777" w:rsidR="005245D7" w:rsidRDefault="00DD09FA" w:rsidP="00DD09FA">
      <w:pPr>
        <w:widowControl w:val="0"/>
        <w:pBdr>
          <w:top w:val="nil"/>
          <w:left w:val="nil"/>
          <w:bottom w:val="nil"/>
          <w:right w:val="nil"/>
          <w:between w:val="nil"/>
        </w:pBdr>
        <w:spacing w:line="276" w:lineRule="auto"/>
        <w:jc w:val="both"/>
      </w:pPr>
      <w:r w:rsidRPr="008352DB">
        <w:t>Wilhelm, Mathias</w:t>
      </w:r>
      <w:r>
        <w:t xml:space="preserve">, Technical University of Munich </w:t>
      </w:r>
    </w:p>
    <w:p w14:paraId="326EE630" w14:textId="371B8BEC" w:rsidR="00DD09FA" w:rsidRDefault="00DD09FA" w:rsidP="00DD09FA">
      <w:pPr>
        <w:widowControl w:val="0"/>
        <w:pBdr>
          <w:top w:val="nil"/>
          <w:left w:val="nil"/>
          <w:bottom w:val="nil"/>
          <w:right w:val="nil"/>
          <w:between w:val="nil"/>
        </w:pBdr>
        <w:spacing w:line="276" w:lineRule="auto"/>
        <w:jc w:val="both"/>
      </w:pPr>
      <w:r>
        <w:t>Germany</w:t>
      </w:r>
    </w:p>
    <w:p w14:paraId="5ECE7B57" w14:textId="01F156A8" w:rsidR="005245D7" w:rsidRDefault="00CA4C50" w:rsidP="00DD09FA">
      <w:pPr>
        <w:widowControl w:val="0"/>
        <w:pBdr>
          <w:top w:val="nil"/>
          <w:left w:val="nil"/>
          <w:bottom w:val="nil"/>
          <w:right w:val="nil"/>
          <w:between w:val="nil"/>
        </w:pBdr>
        <w:spacing w:line="276" w:lineRule="auto"/>
        <w:jc w:val="both"/>
      </w:pPr>
      <w:hyperlink r:id="rId110" w:history="1">
        <w:r w:rsidR="009208D2" w:rsidRPr="00B2347A">
          <w:rPr>
            <w:rStyle w:val="Hyperlink"/>
          </w:rPr>
          <w:t>mathias.wilhelm@tum.de</w:t>
        </w:r>
      </w:hyperlink>
    </w:p>
    <w:p w14:paraId="4C042C6E" w14:textId="77777777" w:rsidR="009208D2" w:rsidRDefault="009208D2" w:rsidP="00DD09FA">
      <w:pPr>
        <w:widowControl w:val="0"/>
        <w:pBdr>
          <w:top w:val="nil"/>
          <w:left w:val="nil"/>
          <w:bottom w:val="nil"/>
          <w:right w:val="nil"/>
          <w:between w:val="nil"/>
        </w:pBdr>
        <w:spacing w:line="276" w:lineRule="auto"/>
        <w:jc w:val="both"/>
      </w:pPr>
    </w:p>
    <w:p w14:paraId="6D697CE4" w14:textId="77777777" w:rsidR="0030111C" w:rsidRDefault="00DD09FA" w:rsidP="00DD09FA">
      <w:pPr>
        <w:widowControl w:val="0"/>
        <w:pBdr>
          <w:top w:val="nil"/>
          <w:left w:val="nil"/>
          <w:bottom w:val="nil"/>
          <w:right w:val="nil"/>
          <w:between w:val="nil"/>
        </w:pBdr>
        <w:spacing w:line="276" w:lineRule="auto"/>
        <w:jc w:val="both"/>
      </w:pPr>
      <w:r>
        <w:t xml:space="preserve">Samaras </w:t>
      </w:r>
      <w:proofErr w:type="spellStart"/>
      <w:r>
        <w:t>Patroklos</w:t>
      </w:r>
      <w:proofErr w:type="spellEnd"/>
      <w:r>
        <w:t xml:space="preserve">, Technical University of Munich </w:t>
      </w:r>
    </w:p>
    <w:p w14:paraId="63817C94" w14:textId="48407F89" w:rsidR="00DD09FA" w:rsidRDefault="00DD09FA" w:rsidP="00DD09FA">
      <w:pPr>
        <w:widowControl w:val="0"/>
        <w:pBdr>
          <w:top w:val="nil"/>
          <w:left w:val="nil"/>
          <w:bottom w:val="nil"/>
          <w:right w:val="nil"/>
          <w:between w:val="nil"/>
        </w:pBdr>
        <w:spacing w:line="276" w:lineRule="auto"/>
        <w:jc w:val="both"/>
      </w:pPr>
      <w:r>
        <w:t>Germany</w:t>
      </w:r>
    </w:p>
    <w:p w14:paraId="4616B511" w14:textId="21DE178E" w:rsidR="0030111C" w:rsidRDefault="00CA4C50" w:rsidP="00DD09FA">
      <w:pPr>
        <w:widowControl w:val="0"/>
        <w:pBdr>
          <w:top w:val="nil"/>
          <w:left w:val="nil"/>
          <w:bottom w:val="nil"/>
          <w:right w:val="nil"/>
          <w:between w:val="nil"/>
        </w:pBdr>
        <w:spacing w:line="276" w:lineRule="auto"/>
        <w:jc w:val="both"/>
      </w:pPr>
      <w:hyperlink r:id="rId111" w:history="1">
        <w:r w:rsidR="0030111C" w:rsidRPr="00B2347A">
          <w:rPr>
            <w:rStyle w:val="Hyperlink"/>
          </w:rPr>
          <w:t>patroklos.samaras@tum.de</w:t>
        </w:r>
      </w:hyperlink>
    </w:p>
    <w:p w14:paraId="1968C29B" w14:textId="77777777" w:rsidR="0030111C" w:rsidRDefault="0030111C" w:rsidP="00DD09FA">
      <w:pPr>
        <w:widowControl w:val="0"/>
        <w:pBdr>
          <w:top w:val="nil"/>
          <w:left w:val="nil"/>
          <w:bottom w:val="nil"/>
          <w:right w:val="nil"/>
          <w:between w:val="nil"/>
        </w:pBdr>
        <w:spacing w:line="276" w:lineRule="auto"/>
        <w:jc w:val="both"/>
      </w:pPr>
    </w:p>
    <w:p w14:paraId="0A84C183" w14:textId="77777777" w:rsidR="0030111C" w:rsidRDefault="00DD09FA" w:rsidP="00DD09FA">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Pr="0028054D">
        <w:t>University Hospital of Schleswig-Holstein, Kiel,</w:t>
      </w:r>
    </w:p>
    <w:p w14:paraId="79951BFE" w14:textId="2200712B" w:rsidR="00DD09FA" w:rsidRDefault="00DD09FA" w:rsidP="00DD09FA">
      <w:pPr>
        <w:widowControl w:val="0"/>
        <w:pBdr>
          <w:top w:val="nil"/>
          <w:left w:val="nil"/>
          <w:bottom w:val="nil"/>
          <w:right w:val="nil"/>
          <w:between w:val="nil"/>
        </w:pBdr>
        <w:spacing w:line="276" w:lineRule="auto"/>
        <w:jc w:val="both"/>
      </w:pPr>
      <w:r w:rsidRPr="0028054D">
        <w:t>Germany</w:t>
      </w:r>
    </w:p>
    <w:p w14:paraId="5C4EF428" w14:textId="6CEABBC0" w:rsidR="00DC457C" w:rsidRDefault="00CA4C50" w:rsidP="00DD09FA">
      <w:pPr>
        <w:widowControl w:val="0"/>
        <w:pBdr>
          <w:top w:val="nil"/>
          <w:left w:val="nil"/>
          <w:bottom w:val="nil"/>
          <w:right w:val="nil"/>
          <w:between w:val="nil"/>
        </w:pBdr>
        <w:spacing w:line="276" w:lineRule="auto"/>
        <w:jc w:val="both"/>
      </w:pPr>
      <w:hyperlink r:id="rId112" w:history="1">
        <w:r w:rsidR="008F76B5" w:rsidRPr="00B2347A">
          <w:rPr>
            <w:rStyle w:val="Hyperlink"/>
          </w:rPr>
          <w:t>enrique.audain@uksh.de</w:t>
        </w:r>
      </w:hyperlink>
    </w:p>
    <w:p w14:paraId="5F9B61AC" w14:textId="77777777" w:rsidR="008F76B5" w:rsidRDefault="008F76B5" w:rsidP="00DD09FA">
      <w:pPr>
        <w:widowControl w:val="0"/>
        <w:pBdr>
          <w:top w:val="nil"/>
          <w:left w:val="nil"/>
          <w:bottom w:val="nil"/>
          <w:right w:val="nil"/>
          <w:between w:val="nil"/>
        </w:pBdr>
        <w:spacing w:line="276" w:lineRule="auto"/>
        <w:jc w:val="both"/>
      </w:pPr>
    </w:p>
    <w:p w14:paraId="78AC3BFD" w14:textId="77777777" w:rsidR="00AA53D8" w:rsidRDefault="00DD09FA" w:rsidP="00DD09FA">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w:t>
      </w:r>
    </w:p>
    <w:p w14:paraId="41CDB47A" w14:textId="02865991" w:rsidR="00DD09FA" w:rsidRDefault="00DD09FA" w:rsidP="00DD09FA">
      <w:pPr>
        <w:widowControl w:val="0"/>
        <w:pBdr>
          <w:top w:val="nil"/>
          <w:left w:val="nil"/>
          <w:bottom w:val="nil"/>
          <w:right w:val="nil"/>
          <w:between w:val="nil"/>
        </w:pBdr>
        <w:spacing w:line="276" w:lineRule="auto"/>
        <w:jc w:val="both"/>
      </w:pPr>
      <w:r>
        <w:t>USA</w:t>
      </w:r>
    </w:p>
    <w:p w14:paraId="246748DD" w14:textId="38FEC8A5" w:rsidR="00AA53D8" w:rsidRDefault="00CA4C50" w:rsidP="00DD09FA">
      <w:pPr>
        <w:widowControl w:val="0"/>
        <w:pBdr>
          <w:top w:val="nil"/>
          <w:left w:val="nil"/>
          <w:bottom w:val="nil"/>
          <w:right w:val="nil"/>
          <w:between w:val="nil"/>
        </w:pBdr>
        <w:spacing w:line="276" w:lineRule="auto"/>
        <w:jc w:val="both"/>
      </w:pPr>
      <w:hyperlink r:id="rId113" w:history="1">
        <w:r w:rsidR="00F95E8A" w:rsidRPr="00B2347A">
          <w:rPr>
            <w:rStyle w:val="Hyperlink"/>
          </w:rPr>
          <w:t>melanie.foell@mol-med.uni-freiburg.de</w:t>
        </w:r>
      </w:hyperlink>
    </w:p>
    <w:p w14:paraId="3119054C" w14:textId="77777777" w:rsidR="00F95E8A" w:rsidRDefault="00F95E8A" w:rsidP="00DD09FA">
      <w:pPr>
        <w:widowControl w:val="0"/>
        <w:pBdr>
          <w:top w:val="nil"/>
          <w:left w:val="nil"/>
          <w:bottom w:val="nil"/>
          <w:right w:val="nil"/>
          <w:between w:val="nil"/>
        </w:pBdr>
        <w:spacing w:line="276" w:lineRule="auto"/>
        <w:jc w:val="both"/>
      </w:pPr>
    </w:p>
    <w:p w14:paraId="0B918C15" w14:textId="77777777" w:rsidR="00DD09FA" w:rsidRDefault="00DD09FA" w:rsidP="00DD09FA">
      <w:pPr>
        <w:spacing w:line="276" w:lineRule="auto"/>
        <w:jc w:val="both"/>
      </w:pPr>
      <w:r>
        <w:t>Pablo Moreno, EMBL-EBI, UK</w:t>
      </w:r>
    </w:p>
    <w:p w14:paraId="0F28786D" w14:textId="77777777" w:rsidR="00EA7518" w:rsidRDefault="00EA7518" w:rsidP="00EA7518">
      <w:r w:rsidRPr="00051139">
        <w:t xml:space="preserve">European Bioinformatics Institute (EMBL-EBI), </w:t>
      </w:r>
    </w:p>
    <w:p w14:paraId="74C0451E" w14:textId="1EA0B010" w:rsidR="00EA7518" w:rsidRDefault="00EA7518" w:rsidP="00EA7518">
      <w:pPr>
        <w:spacing w:line="276" w:lineRule="auto"/>
        <w:jc w:val="both"/>
      </w:pPr>
      <w:r w:rsidRPr="00051139">
        <w:t>Cambridge</w:t>
      </w:r>
      <w:r>
        <w:t xml:space="preserve">, </w:t>
      </w:r>
      <w:r w:rsidRPr="00051139">
        <w:t>United Kingdom</w:t>
      </w:r>
    </w:p>
    <w:p w14:paraId="1B8D3A0D" w14:textId="2F11602C" w:rsidR="008E7FA3" w:rsidRDefault="00CA4C50" w:rsidP="00EA7518">
      <w:pPr>
        <w:spacing w:line="276" w:lineRule="auto"/>
        <w:jc w:val="both"/>
      </w:pPr>
      <w:hyperlink r:id="rId114" w:history="1">
        <w:r w:rsidR="008E7FA3" w:rsidRPr="00B2347A">
          <w:rPr>
            <w:rStyle w:val="Hyperlink"/>
          </w:rPr>
          <w:t>pmoreno@ebi.ac.uk</w:t>
        </w:r>
      </w:hyperlink>
      <w:r w:rsidR="008E7FA3">
        <w:t xml:space="preserve"> </w:t>
      </w:r>
    </w:p>
    <w:p w14:paraId="63CEB602" w14:textId="77777777" w:rsidR="00EA7518" w:rsidRDefault="00EA7518" w:rsidP="00EA7518">
      <w:pPr>
        <w:spacing w:line="276" w:lineRule="auto"/>
        <w:jc w:val="both"/>
      </w:pPr>
    </w:p>
    <w:p w14:paraId="277751FF" w14:textId="77777777" w:rsidR="00EA7518" w:rsidRDefault="00DD09FA" w:rsidP="00DD09FA">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w:t>
      </w:r>
    </w:p>
    <w:p w14:paraId="69B7BA59" w14:textId="27915996" w:rsidR="00DD09FA" w:rsidRDefault="00DD09FA" w:rsidP="00DD09FA">
      <w:pPr>
        <w:widowControl w:val="0"/>
        <w:pBdr>
          <w:top w:val="nil"/>
          <w:left w:val="nil"/>
          <w:bottom w:val="nil"/>
          <w:right w:val="nil"/>
          <w:between w:val="nil"/>
        </w:pBdr>
        <w:spacing w:line="276" w:lineRule="auto"/>
        <w:jc w:val="both"/>
      </w:pPr>
      <w:r>
        <w:t>Austria</w:t>
      </w:r>
    </w:p>
    <w:p w14:paraId="7AF90208" w14:textId="221F84B0" w:rsidR="00EA7518" w:rsidRDefault="00CA4C50" w:rsidP="00DD09FA">
      <w:pPr>
        <w:widowControl w:val="0"/>
        <w:pBdr>
          <w:top w:val="nil"/>
          <w:left w:val="nil"/>
          <w:bottom w:val="nil"/>
          <w:right w:val="nil"/>
          <w:between w:val="nil"/>
        </w:pBdr>
        <w:spacing w:line="276" w:lineRule="auto"/>
        <w:jc w:val="both"/>
      </w:pPr>
      <w:hyperlink r:id="rId115" w:history="1">
        <w:r w:rsidR="00EA7518" w:rsidRPr="00B2347A">
          <w:rPr>
            <w:rStyle w:val="Hyperlink"/>
          </w:rPr>
          <w:t>jgriss@ebi.ac.uk</w:t>
        </w:r>
      </w:hyperlink>
    </w:p>
    <w:p w14:paraId="72BD1BEC" w14:textId="77777777" w:rsidR="00EA7518" w:rsidRDefault="00EA7518" w:rsidP="00DD09FA">
      <w:pPr>
        <w:widowControl w:val="0"/>
        <w:pBdr>
          <w:top w:val="nil"/>
          <w:left w:val="nil"/>
          <w:bottom w:val="nil"/>
          <w:right w:val="nil"/>
          <w:between w:val="nil"/>
        </w:pBdr>
        <w:spacing w:line="276" w:lineRule="auto"/>
        <w:jc w:val="both"/>
      </w:pPr>
    </w:p>
    <w:p w14:paraId="167EC249" w14:textId="77777777" w:rsidR="00BF535D" w:rsidRDefault="00DD09FA" w:rsidP="00DD09FA">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w:t>
      </w:r>
    </w:p>
    <w:p w14:paraId="4874D56D" w14:textId="17F02CD5" w:rsidR="00DD09FA" w:rsidRDefault="00DD09FA" w:rsidP="00DD09FA">
      <w:pPr>
        <w:widowControl w:val="0"/>
        <w:pBdr>
          <w:top w:val="nil"/>
          <w:left w:val="nil"/>
          <w:bottom w:val="nil"/>
          <w:right w:val="nil"/>
          <w:between w:val="nil"/>
        </w:pBdr>
        <w:spacing w:line="276" w:lineRule="auto"/>
        <w:jc w:val="both"/>
      </w:pPr>
      <w:r>
        <w:t>Germany</w:t>
      </w:r>
    </w:p>
    <w:p w14:paraId="0E384371" w14:textId="4613B19D" w:rsidR="00BF535D" w:rsidRDefault="00CA4C50" w:rsidP="00DD09FA">
      <w:pPr>
        <w:widowControl w:val="0"/>
        <w:pBdr>
          <w:top w:val="nil"/>
          <w:left w:val="nil"/>
          <w:bottom w:val="nil"/>
          <w:right w:val="nil"/>
          <w:between w:val="nil"/>
        </w:pBdr>
        <w:spacing w:line="276" w:lineRule="auto"/>
        <w:jc w:val="both"/>
      </w:pPr>
      <w:hyperlink r:id="rId116" w:history="1">
        <w:r w:rsidR="00C44F5C" w:rsidRPr="00B2347A">
          <w:rPr>
            <w:rStyle w:val="Hyperlink"/>
          </w:rPr>
          <w:t>sachsenb@informatik.uni-tuebingen.de</w:t>
        </w:r>
      </w:hyperlink>
      <w:r w:rsidR="00C44F5C">
        <w:t xml:space="preserve"> </w:t>
      </w:r>
    </w:p>
    <w:p w14:paraId="232800D0" w14:textId="77777777" w:rsidR="005839A4" w:rsidRDefault="005839A4" w:rsidP="00DD09FA">
      <w:pPr>
        <w:spacing w:line="276" w:lineRule="auto"/>
        <w:jc w:val="both"/>
      </w:pPr>
    </w:p>
    <w:p w14:paraId="6207EA92" w14:textId="7EA88CA1" w:rsidR="00DD09FA" w:rsidRDefault="00DD09FA" w:rsidP="00DD09FA">
      <w:pPr>
        <w:spacing w:line="276" w:lineRule="auto"/>
        <w:jc w:val="both"/>
      </w:pPr>
      <w:r>
        <w:t xml:space="preserve">Mikhail V. </w:t>
      </w:r>
      <w:proofErr w:type="spellStart"/>
      <w:r>
        <w:t>Gorshkov</w:t>
      </w:r>
      <w:proofErr w:type="spellEnd"/>
    </w:p>
    <w:p w14:paraId="4048EF08" w14:textId="77777777" w:rsidR="00C91106" w:rsidRDefault="00C91106" w:rsidP="00C91106">
      <w:r>
        <w:lastRenderedPageBreak/>
        <w:t>INEPCP RAS</w:t>
      </w:r>
    </w:p>
    <w:p w14:paraId="4906D10F" w14:textId="77777777" w:rsidR="00C91106" w:rsidRDefault="00C91106" w:rsidP="00C91106">
      <w:r>
        <w:t>Moscow, Russia</w:t>
      </w:r>
    </w:p>
    <w:p w14:paraId="025CCA1E" w14:textId="79ACD35B" w:rsidR="00733BEE" w:rsidRDefault="00CA4C50" w:rsidP="00DD09FA">
      <w:pPr>
        <w:spacing w:line="276" w:lineRule="auto"/>
        <w:jc w:val="both"/>
      </w:pPr>
      <w:hyperlink r:id="rId117" w:history="1">
        <w:r w:rsidR="008E7FA3" w:rsidRPr="00B2347A">
          <w:rPr>
            <w:rStyle w:val="Hyperlink"/>
          </w:rPr>
          <w:t>mikhail.v.gorshkov@gmail.com</w:t>
        </w:r>
      </w:hyperlink>
      <w:r w:rsidR="008E7FA3">
        <w:t xml:space="preserve"> </w:t>
      </w:r>
    </w:p>
    <w:p w14:paraId="6B8FF8F2" w14:textId="77777777" w:rsidR="008E7FA3" w:rsidRDefault="008E7FA3" w:rsidP="00DD09FA">
      <w:pPr>
        <w:spacing w:line="276" w:lineRule="auto"/>
        <w:jc w:val="both"/>
      </w:pPr>
    </w:p>
    <w:p w14:paraId="63527E09" w14:textId="77777777" w:rsidR="00C91106" w:rsidRDefault="00DD09FA" w:rsidP="00DD09FA">
      <w:pPr>
        <w:spacing w:line="276" w:lineRule="auto"/>
        <w:jc w:val="both"/>
        <w:rPr>
          <w:color w:val="212121"/>
        </w:rPr>
      </w:pPr>
      <w:r>
        <w:t xml:space="preserve">David </w:t>
      </w:r>
      <w:proofErr w:type="spellStart"/>
      <w:r>
        <w:t>Bouyssié</w:t>
      </w:r>
      <w:proofErr w:type="spellEnd"/>
      <w:r>
        <w:t xml:space="preserve">, IPBS, </w:t>
      </w:r>
      <w:r w:rsidRPr="1ACA6BBB">
        <w:rPr>
          <w:color w:val="212121"/>
        </w:rPr>
        <w:t>University of Toulouse, CNRS, UPS</w:t>
      </w:r>
    </w:p>
    <w:p w14:paraId="64BEBE73" w14:textId="19A4D37F" w:rsidR="00DD09FA" w:rsidRDefault="00DD09FA" w:rsidP="00DD09FA">
      <w:pPr>
        <w:spacing w:line="276" w:lineRule="auto"/>
        <w:jc w:val="both"/>
        <w:rPr>
          <w:color w:val="212121"/>
        </w:rPr>
      </w:pPr>
      <w:r w:rsidRPr="1ACA6BBB">
        <w:rPr>
          <w:color w:val="212121"/>
        </w:rPr>
        <w:t>Toulouse, France</w:t>
      </w:r>
    </w:p>
    <w:p w14:paraId="71204720" w14:textId="5ABF246A" w:rsidR="00C91106" w:rsidRDefault="00CA4C50" w:rsidP="00DD09FA">
      <w:pPr>
        <w:spacing w:line="276" w:lineRule="auto"/>
        <w:jc w:val="both"/>
      </w:pPr>
      <w:hyperlink r:id="rId118" w:history="1">
        <w:r w:rsidR="004B0C79" w:rsidRPr="00B2347A">
          <w:rPr>
            <w:rStyle w:val="Hyperlink"/>
          </w:rPr>
          <w:t>david.bouyssie@ipbs.fr</w:t>
        </w:r>
      </w:hyperlink>
    </w:p>
    <w:p w14:paraId="402BEA05" w14:textId="77777777" w:rsidR="004B0C79" w:rsidRDefault="004B0C79" w:rsidP="00DD09FA">
      <w:pPr>
        <w:spacing w:line="276" w:lineRule="auto"/>
        <w:jc w:val="both"/>
      </w:pPr>
    </w:p>
    <w:p w14:paraId="71B34000" w14:textId="77777777" w:rsidR="004B0C79" w:rsidRDefault="00DD09FA" w:rsidP="00DD09FA">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w:t>
      </w:r>
    </w:p>
    <w:p w14:paraId="049D32B3" w14:textId="61E03738" w:rsidR="00DD09FA" w:rsidRDefault="00DD09FA" w:rsidP="00DD09FA">
      <w:pPr>
        <w:spacing w:line="276" w:lineRule="auto"/>
        <w:jc w:val="both"/>
        <w:rPr>
          <w:color w:val="212121"/>
        </w:rPr>
      </w:pPr>
      <w:r w:rsidRPr="1ACA6BBB">
        <w:rPr>
          <w:color w:val="212121"/>
        </w:rPr>
        <w:t>Ghent, Belgium</w:t>
      </w:r>
    </w:p>
    <w:p w14:paraId="34DCC9E7" w14:textId="11555F60" w:rsidR="004B0C79" w:rsidRPr="002E3DF0" w:rsidRDefault="00CA4C50" w:rsidP="00DD09FA">
      <w:pPr>
        <w:spacing w:line="276" w:lineRule="auto"/>
        <w:jc w:val="both"/>
        <w:rPr>
          <w:color w:val="212121"/>
        </w:rPr>
      </w:pPr>
      <w:hyperlink r:id="rId119" w:history="1">
        <w:r w:rsidR="00C44F5C" w:rsidRPr="00B2347A">
          <w:rPr>
            <w:rStyle w:val="Hyperlink"/>
          </w:rPr>
          <w:t>Tim.VanDenBossche@UGent.be</w:t>
        </w:r>
      </w:hyperlink>
      <w:r w:rsidR="00C44F5C">
        <w:rPr>
          <w:color w:val="212121"/>
        </w:rPr>
        <w:t xml:space="preserve"> </w:t>
      </w:r>
    </w:p>
    <w:p w14:paraId="5B8C8545" w14:textId="77777777" w:rsidR="002A7424" w:rsidRDefault="002A7424" w:rsidP="00DD09FA">
      <w:pPr>
        <w:spacing w:line="276" w:lineRule="auto"/>
        <w:jc w:val="both"/>
        <w:rPr>
          <w:color w:val="212121"/>
        </w:rPr>
      </w:pPr>
    </w:p>
    <w:p w14:paraId="1DAEA63E" w14:textId="77777777" w:rsidR="00DD09FA" w:rsidRDefault="00DD09FA" w:rsidP="00DD09FA">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2A94049A" w14:textId="0B8140E5" w:rsidR="00503083" w:rsidRDefault="00503083" w:rsidP="00DD09FA">
      <w:pPr>
        <w:spacing w:line="276" w:lineRule="auto"/>
        <w:jc w:val="both"/>
        <w:rPr>
          <w:color w:val="212121"/>
        </w:rPr>
      </w:pPr>
      <w:r w:rsidRPr="5890466F">
        <w:rPr>
          <w:color w:val="000000" w:themeColor="text1"/>
        </w:rPr>
        <w:t>Denmark</w:t>
      </w:r>
    </w:p>
    <w:p w14:paraId="58B8B705" w14:textId="27F2307D" w:rsidR="00503083" w:rsidRDefault="00CA4C50" w:rsidP="00DD09FA">
      <w:pPr>
        <w:spacing w:line="276" w:lineRule="auto"/>
        <w:jc w:val="both"/>
        <w:rPr>
          <w:color w:val="212121"/>
        </w:rPr>
      </w:pPr>
      <w:hyperlink r:id="rId120" w:history="1">
        <w:r w:rsidR="00C44F5C" w:rsidRPr="00B2347A">
          <w:rPr>
            <w:rStyle w:val="Hyperlink"/>
          </w:rPr>
          <w:t>henry.webel@cpr.ku.dk</w:t>
        </w:r>
      </w:hyperlink>
    </w:p>
    <w:p w14:paraId="20EDEDCA" w14:textId="77777777" w:rsidR="00C44F5C" w:rsidRDefault="00C44F5C" w:rsidP="00DD09FA">
      <w:pPr>
        <w:spacing w:line="276" w:lineRule="auto"/>
        <w:jc w:val="both"/>
        <w:rPr>
          <w:color w:val="212121"/>
        </w:rPr>
      </w:pPr>
    </w:p>
    <w:p w14:paraId="17C8F97D" w14:textId="77777777" w:rsidR="00C44F5C" w:rsidRDefault="00DD09FA" w:rsidP="00DD09FA">
      <w:pPr>
        <w:widowControl w:val="0"/>
        <w:pBdr>
          <w:top w:val="nil"/>
          <w:left w:val="nil"/>
          <w:bottom w:val="nil"/>
          <w:right w:val="nil"/>
          <w:between w:val="nil"/>
        </w:pBdr>
        <w:spacing w:line="276" w:lineRule="auto"/>
        <w:jc w:val="both"/>
      </w:pPr>
      <w:r>
        <w:t xml:space="preserve">Julian </w:t>
      </w:r>
      <w:proofErr w:type="spellStart"/>
      <w:r>
        <w:t>Uszkoreit</w:t>
      </w:r>
      <w:proofErr w:type="spellEnd"/>
      <w:r>
        <w:t>, Ruhr University Bochum</w:t>
      </w:r>
    </w:p>
    <w:p w14:paraId="502C4841" w14:textId="4FDE21F1" w:rsidR="00DD09FA" w:rsidRDefault="00DD09FA" w:rsidP="00DD09FA">
      <w:pPr>
        <w:widowControl w:val="0"/>
        <w:pBdr>
          <w:top w:val="nil"/>
          <w:left w:val="nil"/>
          <w:bottom w:val="nil"/>
          <w:right w:val="nil"/>
          <w:between w:val="nil"/>
        </w:pBdr>
        <w:spacing w:line="276" w:lineRule="auto"/>
        <w:jc w:val="both"/>
      </w:pPr>
      <w:r>
        <w:t>Bochum, Germany</w:t>
      </w:r>
    </w:p>
    <w:p w14:paraId="7898578B" w14:textId="3BB6558D" w:rsidR="00DB2FCA" w:rsidRDefault="00CA4C50" w:rsidP="00C401BB">
      <w:pPr>
        <w:widowControl w:val="0"/>
        <w:pBdr>
          <w:top w:val="nil"/>
          <w:left w:val="nil"/>
          <w:bottom w:val="nil"/>
          <w:right w:val="nil"/>
          <w:between w:val="nil"/>
        </w:pBdr>
        <w:spacing w:line="276" w:lineRule="auto"/>
        <w:jc w:val="both"/>
      </w:pPr>
      <w:hyperlink r:id="rId121" w:history="1">
        <w:r w:rsidR="00C44F5C" w:rsidRPr="00B2347A">
          <w:rPr>
            <w:rStyle w:val="Hyperlink"/>
          </w:rPr>
          <w:t>julian.uszkoreit@ruhr-uni-bochum.de</w:t>
        </w:r>
      </w:hyperlink>
      <w:r w:rsidR="00C44F5C">
        <w:t xml:space="preserve"> </w:t>
      </w:r>
    </w:p>
    <w:p w14:paraId="44FF49A9" w14:textId="77777777" w:rsidR="00DB2FCA" w:rsidRDefault="00DB2FCA" w:rsidP="00C401BB">
      <w:pPr>
        <w:widowControl w:val="0"/>
        <w:pBdr>
          <w:top w:val="nil"/>
          <w:left w:val="nil"/>
          <w:bottom w:val="nil"/>
          <w:right w:val="nil"/>
          <w:between w:val="nil"/>
        </w:pBdr>
        <w:spacing w:line="276" w:lineRule="auto"/>
        <w:jc w:val="both"/>
      </w:pPr>
    </w:p>
    <w:p w14:paraId="32A93A3A" w14:textId="4279FB32" w:rsidR="00C401BB" w:rsidRDefault="00C401BB" w:rsidP="00C401BB">
      <w:pPr>
        <w:widowControl w:val="0"/>
        <w:pBdr>
          <w:top w:val="nil"/>
          <w:left w:val="nil"/>
          <w:bottom w:val="nil"/>
          <w:right w:val="nil"/>
          <w:between w:val="nil"/>
        </w:pBdr>
        <w:spacing w:line="276" w:lineRule="auto"/>
        <w:jc w:val="both"/>
      </w:pPr>
      <w:r w:rsidRPr="00A02837">
        <w:t xml:space="preserve">Eric W. Deutsch </w:t>
      </w:r>
    </w:p>
    <w:p w14:paraId="655440D6" w14:textId="41EFF5B2" w:rsidR="00C401BB" w:rsidRDefault="00C401BB" w:rsidP="00C401BB">
      <w:pPr>
        <w:widowControl w:val="0"/>
        <w:pBdr>
          <w:top w:val="nil"/>
          <w:left w:val="nil"/>
          <w:bottom w:val="nil"/>
          <w:right w:val="nil"/>
          <w:between w:val="nil"/>
        </w:pBdr>
        <w:spacing w:line="276" w:lineRule="auto"/>
        <w:jc w:val="both"/>
      </w:pPr>
      <w:r w:rsidRPr="00A02837">
        <w:t>Institute for Systems Biology</w:t>
      </w:r>
      <w:r>
        <w:t xml:space="preserve">, USA </w:t>
      </w:r>
    </w:p>
    <w:p w14:paraId="1CBA3BA9" w14:textId="75BF2EF9" w:rsidR="00C401BB" w:rsidRDefault="00CA4C50" w:rsidP="00C401BB">
      <w:hyperlink r:id="rId122" w:history="1">
        <w:r w:rsidR="00DB2FCA" w:rsidRPr="00BF6738">
          <w:rPr>
            <w:rStyle w:val="Hyperlink"/>
          </w:rPr>
          <w:t>edeutsch@systemsbiology.org</w:t>
        </w:r>
      </w:hyperlink>
      <w:r w:rsidR="00DB2FCA">
        <w:t xml:space="preserve"> </w:t>
      </w:r>
    </w:p>
    <w:p w14:paraId="6B55EE2E" w14:textId="77777777" w:rsidR="00C401BB" w:rsidRDefault="00C401BB" w:rsidP="00C401BB"/>
    <w:p w14:paraId="2A71ADAF" w14:textId="77777777" w:rsidR="00C401BB" w:rsidRDefault="00C401BB" w:rsidP="00C401BB">
      <w:r w:rsidRPr="002232B7">
        <w:t>Nuno Bandeir</w:t>
      </w:r>
      <w:r>
        <w:t>a</w:t>
      </w:r>
    </w:p>
    <w:p w14:paraId="0E58099F" w14:textId="470A7E4A" w:rsidR="00C401BB" w:rsidRDefault="00C401BB" w:rsidP="00C401BB">
      <w:r w:rsidRPr="002232B7">
        <w:t>University of California San Diego</w:t>
      </w:r>
      <w:r>
        <w:t>, USA</w:t>
      </w:r>
    </w:p>
    <w:p w14:paraId="789BAC74" w14:textId="354ACB96" w:rsidR="00C401BB" w:rsidRDefault="00CA4C50" w:rsidP="00C401BB">
      <w:hyperlink r:id="rId123" w:history="1">
        <w:r w:rsidR="001F2697" w:rsidRPr="00BF6738">
          <w:rPr>
            <w:rStyle w:val="Hyperlink"/>
          </w:rPr>
          <w:t>bandeira@ucsd.edu</w:t>
        </w:r>
      </w:hyperlink>
      <w:r w:rsidR="001F2697">
        <w:t xml:space="preserve"> </w:t>
      </w:r>
    </w:p>
    <w:p w14:paraId="5EB87458" w14:textId="77777777" w:rsidR="00C401BB" w:rsidRDefault="00C401BB" w:rsidP="00AB6099"/>
    <w:p w14:paraId="03CA3A5A" w14:textId="6275DD52" w:rsidR="00AB6099" w:rsidRPr="00051139" w:rsidRDefault="00AB6099" w:rsidP="00AB6099">
      <w:r w:rsidRPr="00051139">
        <w:t>Yasset Perez-Riverol</w:t>
      </w:r>
    </w:p>
    <w:p w14:paraId="002D4506" w14:textId="77777777" w:rsidR="00AB6099" w:rsidRDefault="00AB6099" w:rsidP="00AB6099">
      <w:r w:rsidRPr="00051139">
        <w:t>European Bioinformatics Institute (EMBL-EBI)</w:t>
      </w:r>
    </w:p>
    <w:p w14:paraId="63BD9EBD" w14:textId="77777777" w:rsidR="00AB6099" w:rsidRPr="00051139" w:rsidRDefault="00AB6099" w:rsidP="00AB6099">
      <w:r w:rsidRPr="00051139">
        <w:t>Cambridge</w:t>
      </w:r>
      <w:r>
        <w:t xml:space="preserve">, </w:t>
      </w:r>
      <w:r w:rsidRPr="00051139">
        <w:t>United Kingdom</w:t>
      </w:r>
    </w:p>
    <w:p w14:paraId="7C7FB544" w14:textId="77777777" w:rsidR="00AB6099" w:rsidRDefault="00CA4C50" w:rsidP="00AB6099">
      <w:hyperlink r:id="rId124">
        <w:r w:rsidR="00AB6099" w:rsidRPr="00051139">
          <w:rPr>
            <w:color w:val="0000FF"/>
            <w:u w:val="single"/>
          </w:rPr>
          <w:t>yperez@ebi.ac.uk</w:t>
        </w:r>
      </w:hyperlink>
      <w:r w:rsidR="00AB6099" w:rsidRPr="00051139">
        <w:t xml:space="preserve"> </w:t>
      </w:r>
    </w:p>
    <w:p w14:paraId="62E4EFA3" w14:textId="77777777" w:rsidR="00AB6099" w:rsidRDefault="00AB6099" w:rsidP="00C664A0">
      <w:pPr>
        <w:rPr>
          <w:bCs/>
        </w:rPr>
      </w:pPr>
    </w:p>
    <w:p w14:paraId="381DF52B" w14:textId="348901E3" w:rsidR="00DD09FA" w:rsidRDefault="00DD09FA" w:rsidP="00C664A0">
      <w:pPr>
        <w:rPr>
          <w:bCs/>
        </w:rPr>
      </w:pPr>
    </w:p>
    <w:p w14:paraId="071A2069" w14:textId="1059FF70" w:rsidR="002436DD" w:rsidRDefault="002436DD" w:rsidP="00C664A0">
      <w:pPr>
        <w:rPr>
          <w:bCs/>
        </w:rPr>
      </w:pPr>
    </w:p>
    <w:p w14:paraId="67A9345E" w14:textId="614ADB54" w:rsidR="002436DD" w:rsidRDefault="002436DD" w:rsidP="00C664A0">
      <w:pPr>
        <w:rPr>
          <w:bCs/>
        </w:rPr>
      </w:pPr>
    </w:p>
    <w:p w14:paraId="0FCD15E9" w14:textId="49CE50CE" w:rsidR="002436DD" w:rsidRDefault="002436DD" w:rsidP="00C664A0">
      <w:pPr>
        <w:rPr>
          <w:bCs/>
        </w:rPr>
      </w:pPr>
    </w:p>
    <w:p w14:paraId="0AFEBB6B" w14:textId="69689D68" w:rsidR="002436DD" w:rsidRDefault="002436DD" w:rsidP="00C664A0">
      <w:pPr>
        <w:rPr>
          <w:bCs/>
        </w:rPr>
      </w:pPr>
    </w:p>
    <w:p w14:paraId="6D6B9F0E" w14:textId="54C1DB17" w:rsidR="002436DD" w:rsidRDefault="002436DD" w:rsidP="00C664A0">
      <w:pPr>
        <w:rPr>
          <w:bCs/>
        </w:rPr>
      </w:pPr>
    </w:p>
    <w:p w14:paraId="2BFED6B3" w14:textId="6A7F6698" w:rsidR="002436DD" w:rsidRDefault="002436DD" w:rsidP="00C664A0">
      <w:pPr>
        <w:rPr>
          <w:bCs/>
        </w:rPr>
      </w:pPr>
    </w:p>
    <w:p w14:paraId="348FBFB1" w14:textId="77777777" w:rsidR="002436DD" w:rsidRDefault="002436DD" w:rsidP="00C664A0">
      <w:pPr>
        <w:rPr>
          <w:bCs/>
        </w:rPr>
      </w:pPr>
    </w:p>
    <w:p w14:paraId="0000038B" w14:textId="0008E4D9" w:rsidR="004D32AB" w:rsidRPr="002B7600" w:rsidRDefault="00CA1E15" w:rsidP="00185223">
      <w:pPr>
        <w:spacing w:line="276" w:lineRule="auto"/>
        <w:rPr>
          <w:rFonts w:eastAsia="Arial"/>
          <w:b/>
          <w:color w:val="000000"/>
        </w:rPr>
      </w:pPr>
      <w:r w:rsidRPr="002B7600">
        <w:rPr>
          <w:b/>
        </w:rPr>
        <w:lastRenderedPageBreak/>
        <w:t>Contributors</w:t>
      </w:r>
    </w:p>
    <w:p w14:paraId="0000038C" w14:textId="77777777" w:rsidR="004D32AB" w:rsidRPr="00051139" w:rsidRDefault="004D32AB" w:rsidP="00185223">
      <w:pPr>
        <w:spacing w:line="276" w:lineRule="auto"/>
      </w:pPr>
    </w:p>
    <w:p w14:paraId="00000396" w14:textId="4E3BEAAD" w:rsidR="004D32AB" w:rsidRPr="00051139" w:rsidRDefault="0006301B" w:rsidP="00185223">
      <w:pPr>
        <w:spacing w:line="276" w:lineRule="auto"/>
      </w:pPr>
      <w:r>
        <w:t xml:space="preserve">A full list of contributors can be found here: </w:t>
      </w:r>
      <w:hyperlink r:id="rId125" w:anchor="core-contributors-and-collaborators">
        <w:r w:rsidRPr="65FC1B0A">
          <w:rPr>
            <w:rStyle w:val="Hyperlink"/>
          </w:rPr>
          <w:t>https://github.com/bigbio/proteomics-metadata-standard#core-contributors-and-collaborators</w:t>
        </w:r>
      </w:hyperlink>
      <w:r>
        <w:t xml:space="preserve"> </w:t>
      </w:r>
    </w:p>
    <w:p w14:paraId="00000397" w14:textId="0C689580" w:rsidR="00725200" w:rsidRPr="00051139" w:rsidRDefault="00725200" w:rsidP="00C664A0">
      <w:r w:rsidRPr="00051139">
        <w:br w:type="page"/>
      </w:r>
    </w:p>
    <w:p w14:paraId="233C13C3" w14:textId="77777777" w:rsidR="004D32AB" w:rsidRPr="00051139" w:rsidRDefault="004D32AB" w:rsidP="00C664A0"/>
    <w:p w14:paraId="00000398" w14:textId="56039176" w:rsidR="004D32AB" w:rsidRPr="002B7600" w:rsidRDefault="00CA1E15" w:rsidP="00C664A0">
      <w:pPr>
        <w:rPr>
          <w:rFonts w:eastAsia="Arial"/>
          <w:b/>
          <w:color w:val="000000"/>
        </w:rPr>
      </w:pPr>
      <w:r w:rsidRPr="002B7600">
        <w:rPr>
          <w:b/>
        </w:rPr>
        <w:t>Intellectual Property Statement</w:t>
      </w:r>
    </w:p>
    <w:p w14:paraId="00000399" w14:textId="77777777" w:rsidR="004D32AB" w:rsidRPr="00051139" w:rsidRDefault="004D32AB" w:rsidP="00C664A0"/>
    <w:p w14:paraId="0000039A" w14:textId="7D74796F" w:rsidR="004D32AB" w:rsidRPr="00051139" w:rsidRDefault="00CA1E15" w:rsidP="006A513F">
      <w:pPr>
        <w:jc w:val="both"/>
      </w:pPr>
      <w:r w:rsidRPr="00051139">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0000039B" w14:textId="77777777" w:rsidR="004D32AB" w:rsidRPr="00051139" w:rsidRDefault="004D32AB" w:rsidP="00C664A0"/>
    <w:p w14:paraId="0000039C" w14:textId="7528DFA1" w:rsidR="004D32AB" w:rsidRPr="00051139" w:rsidRDefault="00CA1E15" w:rsidP="006A513F">
      <w:pPr>
        <w:jc w:val="both"/>
      </w:pPr>
      <w:r w:rsidRPr="00051139">
        <w:t xml:space="preserve">The PSI invites any interested party to bring to its attention any copyrights, patents or patent applications, or other proprietary rights which may cover technology that may be required to practice this recommendation. Please address the information to the PSI Chair (see </w:t>
      </w:r>
      <w:r w:rsidR="00F9208D">
        <w:t>contact</w:t>
      </w:r>
      <w:r w:rsidRPr="00051139">
        <w:t xml:space="preserve"> information at </w:t>
      </w:r>
      <w:r w:rsidR="00F9208D">
        <w:t xml:space="preserve">the </w:t>
      </w:r>
      <w:r w:rsidRPr="00051139">
        <w:t>PSI website).</w:t>
      </w:r>
    </w:p>
    <w:p w14:paraId="0000039D" w14:textId="77777777" w:rsidR="004D32AB" w:rsidRPr="00051139" w:rsidRDefault="004D32AB" w:rsidP="00C664A0"/>
    <w:p w14:paraId="0000039E" w14:textId="77777777" w:rsidR="004D32AB" w:rsidRPr="00051139" w:rsidRDefault="004D32AB" w:rsidP="00C664A0"/>
    <w:p w14:paraId="0000039F" w14:textId="5801A4F3" w:rsidR="004D32AB" w:rsidRPr="002B7600" w:rsidRDefault="00CA1E15" w:rsidP="00C664A0">
      <w:pPr>
        <w:rPr>
          <w:rFonts w:eastAsia="Arial"/>
          <w:b/>
          <w:color w:val="000000"/>
        </w:rPr>
      </w:pPr>
      <w:r w:rsidRPr="002B7600">
        <w:rPr>
          <w:b/>
        </w:rPr>
        <w:t>Copyright Notice</w:t>
      </w:r>
    </w:p>
    <w:p w14:paraId="000003A0" w14:textId="77777777" w:rsidR="004D32AB" w:rsidRPr="00051139" w:rsidRDefault="004D32AB" w:rsidP="00C664A0"/>
    <w:p w14:paraId="000003A1" w14:textId="4172F14E" w:rsidR="004D32AB" w:rsidRPr="00051139" w:rsidRDefault="00CA1E15" w:rsidP="00C664A0">
      <w:r w:rsidRPr="00051139">
        <w:t>Copyright (C) Proteomics Standards Initiative (202</w:t>
      </w:r>
      <w:r w:rsidR="31D415B0">
        <w:t>1</w:t>
      </w:r>
      <w:r w:rsidRPr="00051139">
        <w:t>). All Rights Reserved.</w:t>
      </w:r>
    </w:p>
    <w:p w14:paraId="000003A2" w14:textId="77777777" w:rsidR="004D32AB" w:rsidRPr="00051139" w:rsidRDefault="004D32AB" w:rsidP="00C664A0"/>
    <w:p w14:paraId="000003A3" w14:textId="4879407A" w:rsidR="004D32AB" w:rsidRPr="00051139" w:rsidRDefault="00CA1E15" w:rsidP="006A513F">
      <w:pPr>
        <w:jc w:val="both"/>
      </w:pPr>
      <w:r w:rsidRPr="00051139">
        <w:t>This document and translations of it may be copied and furnished to others, and derivative works that comment on or otherwise explain it or assist in its implementation may be prepared, copied, published</w:t>
      </w:r>
      <w:r w:rsidR="00081E35">
        <w:t>,</w:t>
      </w:r>
      <w:r w:rsidRPr="00051139">
        <w:t xml:space="preserve"> and distributed, in whole or in part, without </w:t>
      </w:r>
      <w:r w:rsidR="00081E35">
        <w:t xml:space="preserve">the </w:t>
      </w:r>
      <w:r w:rsidRPr="00051139">
        <w:t>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developing Proteomics Recommendations in which case the procedures for copyrights defined in the PSI Document process must be followed, or as required to translate it into languages other than English.</w:t>
      </w:r>
    </w:p>
    <w:p w14:paraId="000003A4" w14:textId="77777777" w:rsidR="004D32AB" w:rsidRPr="00051139" w:rsidRDefault="004D32AB" w:rsidP="00C664A0"/>
    <w:p w14:paraId="000003A5" w14:textId="77777777" w:rsidR="004D32AB" w:rsidRPr="00051139" w:rsidRDefault="00CA1E15" w:rsidP="006A513F">
      <w:pPr>
        <w:jc w:val="both"/>
      </w:pPr>
      <w:r w:rsidRPr="00051139">
        <w:t>The limited permissions granted above are perpetual and will not be revoked by the PSI or its successors or assigns.</w:t>
      </w:r>
    </w:p>
    <w:p w14:paraId="000003A6" w14:textId="77777777" w:rsidR="004D32AB" w:rsidRPr="00051139" w:rsidRDefault="004D32AB" w:rsidP="006A513F">
      <w:pPr>
        <w:jc w:val="both"/>
      </w:pPr>
    </w:p>
    <w:p w14:paraId="000003A7" w14:textId="77777777" w:rsidR="004D32AB" w:rsidRPr="00051139" w:rsidRDefault="00CA1E15" w:rsidP="006A513F">
      <w:pPr>
        <w:jc w:val="both"/>
      </w:pPr>
      <w:r w:rsidRPr="00051139">
        <w:t>This document and the information contained herein is provided on an "AS IS" basis and THE PROTEOMICS STANDARDS INITIATIVE DISCLAIMS ALL WARRANTIES, EXPRESS OR IMPLIED, INCLUDING BUT NOT LIMITED TO ANY WARRANTY THAT THE USE OF THE INFORMATION HEREIN WILL NOT INFRINGE ANY RIGHTS OR ANY IMPLIED WARRANTIES OF MERCHANTABILITY OR FITNESS FOR A PARTICULAR PURPOSE."</w:t>
      </w:r>
    </w:p>
    <w:p w14:paraId="000003A8" w14:textId="77777777" w:rsidR="004D32AB" w:rsidRPr="00051139" w:rsidRDefault="004D32AB" w:rsidP="006A513F">
      <w:pPr>
        <w:jc w:val="both"/>
      </w:pPr>
    </w:p>
    <w:p w14:paraId="000003A9" w14:textId="7F95501C" w:rsidR="004D32AB" w:rsidRDefault="004D32AB" w:rsidP="00C664A0"/>
    <w:p w14:paraId="0DC3C145" w14:textId="3A1A99E8" w:rsidR="00195C76" w:rsidRPr="00051139" w:rsidRDefault="00195C76" w:rsidP="00C664A0"/>
    <w:p w14:paraId="000003AA" w14:textId="400CAC9E" w:rsidR="004D32AB" w:rsidRPr="00A03737" w:rsidRDefault="00CA1E15" w:rsidP="65FC1B0A">
      <w:pPr>
        <w:rPr>
          <w:rFonts w:eastAsia="Arial"/>
          <w:b/>
          <w:bCs/>
          <w:color w:val="000000"/>
        </w:rPr>
      </w:pPr>
      <w:r w:rsidRPr="00A03737">
        <w:rPr>
          <w:b/>
          <w:bCs/>
        </w:rPr>
        <w:t>Glossary</w:t>
      </w:r>
    </w:p>
    <w:p w14:paraId="000003AB" w14:textId="77777777" w:rsidR="004D32AB" w:rsidRPr="00051139" w:rsidRDefault="004D32AB" w:rsidP="00C664A0"/>
    <w:p w14:paraId="000003AC" w14:textId="516D8D9B" w:rsidR="004D32AB" w:rsidRPr="00051139" w:rsidRDefault="00D052DF" w:rsidP="00C664A0">
      <w:r>
        <w:t>A</w:t>
      </w:r>
      <w:r w:rsidR="00CA1E15" w:rsidRPr="00051139">
        <w:t>ll non-standard terms are already defined in detail in section 3.</w:t>
      </w:r>
    </w:p>
    <w:p w14:paraId="000003AD" w14:textId="77777777" w:rsidR="004D32AB" w:rsidRPr="00051139" w:rsidRDefault="004D32AB" w:rsidP="00C664A0"/>
    <w:p w14:paraId="000003AE" w14:textId="77777777" w:rsidR="004D32AB" w:rsidRPr="00051139" w:rsidRDefault="004D32AB" w:rsidP="00C664A0"/>
    <w:p w14:paraId="000003AF" w14:textId="4276CB8F" w:rsidR="004D32AB" w:rsidRPr="0055386C" w:rsidRDefault="00CA1E15" w:rsidP="000F074D">
      <w:pPr>
        <w:pStyle w:val="Heading1"/>
        <w:rPr>
          <w:rFonts w:eastAsia="Arial"/>
          <w:color w:val="000000"/>
        </w:rPr>
      </w:pPr>
      <w:bookmarkStart w:id="75" w:name="_Toc69123183"/>
      <w:r>
        <w:t>References</w:t>
      </w:r>
      <w:bookmarkEnd w:id="75"/>
    </w:p>
    <w:p w14:paraId="0B0148D3" w14:textId="77777777" w:rsidR="00FF4CCA" w:rsidRDefault="00FF4CCA" w:rsidP="00C664A0"/>
    <w:p w14:paraId="61813F2A" w14:textId="77777777" w:rsidR="00486BD8" w:rsidRPr="00486BD8" w:rsidRDefault="00FF4CCA" w:rsidP="00486BD8">
      <w:pPr>
        <w:pStyle w:val="EndNoteBibliography"/>
        <w:rPr>
          <w:noProof/>
        </w:rPr>
      </w:pPr>
      <w:r>
        <w:fldChar w:fldCharType="begin"/>
      </w:r>
      <w:r>
        <w:instrText xml:space="preserve"> ADDIN EN.REFLIST </w:instrText>
      </w:r>
      <w:r>
        <w:fldChar w:fldCharType="separate"/>
      </w:r>
      <w:r w:rsidR="00486BD8" w:rsidRPr="00486BD8">
        <w:rPr>
          <w:noProof/>
        </w:rPr>
        <w:t>[1] Y. Perez-Riverol, S. European Bioinformatics Community for Mass, Toward a Sample Metadata Standard in Public Proteomics Repositories, J Proteome Res 19(10) (2020) 3906-3909.</w:t>
      </w:r>
    </w:p>
    <w:p w14:paraId="759ED0B4" w14:textId="77777777" w:rsidR="00486BD8" w:rsidRPr="00486BD8" w:rsidRDefault="00486BD8" w:rsidP="00486BD8">
      <w:pPr>
        <w:pStyle w:val="EndNoteBibliography"/>
        <w:rPr>
          <w:noProof/>
        </w:rPr>
      </w:pPr>
      <w:r w:rsidRPr="00486BD8">
        <w:rPr>
          <w:noProof/>
        </w:rPr>
        <w:t>[2] A. Gonzalez-Beltran, E. Maguire, S.A. Sansone, P. Rocca-Serra, linkedISA: semantic representation of ISA-Tab experimental metadata, BMC Bioinformatics 15 Suppl 14 (2014) S4.</w:t>
      </w:r>
    </w:p>
    <w:p w14:paraId="34BED00D" w14:textId="77777777" w:rsidR="00486BD8" w:rsidRPr="00486BD8" w:rsidRDefault="00486BD8" w:rsidP="00486BD8">
      <w:pPr>
        <w:pStyle w:val="EndNoteBibliography"/>
        <w:rPr>
          <w:noProof/>
        </w:rPr>
      </w:pPr>
      <w:r w:rsidRPr="00486BD8">
        <w:rPr>
          <w:noProof/>
        </w:rPr>
        <w:t>[3] T.F. Rayner, P. Rocca-Serra, P.T. Spellman, H.C. Causton, A. Farne, E. Holloway, R.A. Irizarry, J. Liu, D.S. Maier, M. Miller, K. Petersen, J. Quackenbush, G. Sherlock, C.J. Stoeckert, Jr., J. White, P.L. Whetzel, F. Wymore, H. Parkinson, U. Sarkans, C.A. Ball, A. Brazma, A simple spreadsheet-based, MIAME-supportive format for microarray data: MAGE-TAB, BMC Bioinformatics 7 (2006) 489.</w:t>
      </w:r>
    </w:p>
    <w:p w14:paraId="5239EBBD" w14:textId="77777777" w:rsidR="00486BD8" w:rsidRPr="00486BD8" w:rsidRDefault="00486BD8" w:rsidP="00486BD8">
      <w:pPr>
        <w:pStyle w:val="EndNoteBibliography"/>
        <w:rPr>
          <w:noProof/>
        </w:rPr>
      </w:pPr>
      <w:r w:rsidRPr="00486BD8">
        <w:rPr>
          <w:noProof/>
        </w:rPr>
        <w:t>[4] U. Sarkans, A. Fullgrabe, A. Ali, A. Athar, E. Behrangi, N. Diaz, S. Fexova, N. George, H. Iqbal, S. Kurri, J. Munoz, J. Rada, I. Papatheodorou, A. Brazma, From ArrayExpress to BioStudies, Nucleic Acids Res 49(D1) (2021) D1502-D1506.</w:t>
      </w:r>
    </w:p>
    <w:p w14:paraId="1BFFEDDC" w14:textId="77777777" w:rsidR="00486BD8" w:rsidRPr="00486BD8" w:rsidRDefault="00486BD8" w:rsidP="00486BD8">
      <w:pPr>
        <w:pStyle w:val="EndNoteBibliography"/>
        <w:rPr>
          <w:noProof/>
        </w:rPr>
      </w:pPr>
      <w:r w:rsidRPr="00486BD8">
        <w:rPr>
          <w:noProof/>
        </w:rPr>
        <w:t>[5] A. Fullgrabe, N. George, M. Green, P. Nejad, B. Aronow, S.K. Fexova, C. Fischer, M.A. Freeberg, L. Huerta, N. Morrison, R.H. Scheuermann, D. Taylor, N. Vasilevsky, L. Clarke, N. Gehlenborg, J. Kent, J. Marioni, S. Teichmann, A. Brazma, I. Papatheodorou, Guidelines for reporting single-cell RNA-seq experiments, Nat Biotechnol 38(12) (2020) 1384-1386.</w:t>
      </w:r>
    </w:p>
    <w:p w14:paraId="040AA2B4" w14:textId="77777777" w:rsidR="00486BD8" w:rsidRPr="00486BD8" w:rsidRDefault="00486BD8" w:rsidP="00486BD8">
      <w:pPr>
        <w:pStyle w:val="EndNoteBibliography"/>
        <w:rPr>
          <w:noProof/>
        </w:rPr>
      </w:pPr>
      <w:r w:rsidRPr="00486BD8">
        <w:rPr>
          <w:noProof/>
        </w:rPr>
        <w:t>[6] P. Blainey, M. Krzywinski, N. Altman, Points of significance: replication, Nat Methods 11(9) (2014) 879-80.</w:t>
      </w:r>
    </w:p>
    <w:p w14:paraId="000003B7" w14:textId="4454CB5E" w:rsidR="004D32AB" w:rsidRPr="00051139" w:rsidRDefault="00FF4CCA" w:rsidP="00C664A0">
      <w:r>
        <w:fldChar w:fldCharType="end"/>
      </w:r>
    </w:p>
    <w:sectPr w:rsidR="004D32AB" w:rsidRPr="00051139" w:rsidSect="0018522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Yasset Perez Riverol" w:date="2021-04-12T09:14:00Z" w:initials="YPR">
    <w:p w14:paraId="08FF1D28" w14:textId="4D394AD3" w:rsidR="005B742B" w:rsidRDefault="005B742B">
      <w:pPr>
        <w:pStyle w:val="CommentText"/>
      </w:pPr>
      <w:r>
        <w:rPr>
          <w:rStyle w:val="CommentReference"/>
        </w:rPr>
        <w:annotationRef/>
      </w:r>
      <w:r>
        <w:t>AJ: Unclear exactly what heterogeneity is being referred to. Would have expected that situation at PRIDE and other ProteomeXchange partners would be described here</w:t>
      </w:r>
    </w:p>
  </w:comment>
  <w:comment w:id="8" w:author="Yasset Perez Riverol" w:date="2021-04-12T09:18:00Z" w:initials="YPR">
    <w:p w14:paraId="02510376" w14:textId="45647BC7" w:rsidR="005B742B" w:rsidRDefault="005B742B">
      <w:pPr>
        <w:pStyle w:val="CommentText"/>
      </w:pPr>
      <w:r>
        <w:rPr>
          <w:rStyle w:val="CommentReference"/>
        </w:rPr>
        <w:annotationRef/>
      </w:r>
      <w:r>
        <w:t xml:space="preserve">We have added AJ and small sentence making clear that in PX we don’t have a way to capture this information. </w:t>
      </w:r>
    </w:p>
  </w:comment>
  <w:comment w:id="10" w:author="Yasset Perez Riverol" w:date="2021-04-12T09:20:00Z" w:initials="YPR">
    <w:p w14:paraId="0FBE85D1" w14:textId="7404492A" w:rsidR="005B742B" w:rsidRDefault="005B742B">
      <w:pPr>
        <w:pStyle w:val="CommentText"/>
      </w:pPr>
      <w:r>
        <w:rPr>
          <w:rStyle w:val="CommentReference"/>
        </w:rPr>
        <w:annotationRef/>
      </w:r>
      <w:r>
        <w:t xml:space="preserve">AJ: The figure has a bit of room for improvement. Unclear what the box around Dataset description is. What is the scope of SDRF and what is in external files, not totally </w:t>
      </w:r>
      <w:proofErr w:type="gramStart"/>
      <w:r>
        <w:t>clear</w:t>
      </w:r>
      <w:proofErr w:type="gramEnd"/>
    </w:p>
  </w:comment>
  <w:comment w:id="11" w:author="Yasset Perez Riverol" w:date="2021-04-12T10:01:00Z" w:initials="YPR">
    <w:p w14:paraId="426686EA" w14:textId="495DA5A6" w:rsidR="005B742B" w:rsidRDefault="005B742B">
      <w:pPr>
        <w:pStyle w:val="CommentText"/>
      </w:pPr>
      <w:r>
        <w:rPr>
          <w:rStyle w:val="CommentReference"/>
        </w:rPr>
        <w:annotationRef/>
      </w:r>
      <w:r>
        <w:t xml:space="preserve">We have created a more elaborated figure explaining all the metadata components in ProteomeXchange. We don’t have to introduce yet here the format but mainly the figure is to explain the problem of what is missing in PX partners. </w:t>
      </w:r>
    </w:p>
  </w:comment>
  <w:comment w:id="14" w:author="Yasset Perez Riverol" w:date="2021-04-12T10:06:00Z" w:initials="YPR">
    <w:p w14:paraId="3D02C2C8" w14:textId="403CFC65" w:rsidR="005B742B" w:rsidRDefault="005B742B">
      <w:pPr>
        <w:pStyle w:val="CommentText"/>
      </w:pPr>
      <w:r>
        <w:rPr>
          <w:rStyle w:val="CommentReference"/>
        </w:rPr>
        <w:annotationRef/>
      </w:r>
      <w:r>
        <w:t>AJ: This section is Requirements, but these look like partial specifications. I would have expected Requirements to cover the use case and scope?</w:t>
      </w:r>
    </w:p>
  </w:comment>
  <w:comment w:id="15" w:author="Yasset Perez Riverol" w:date="2021-04-12T10:08:00Z" w:initials="YPR">
    <w:p w14:paraId="7EAB89BA" w14:textId="5330903F" w:rsidR="005B742B" w:rsidRDefault="005B742B">
      <w:pPr>
        <w:pStyle w:val="CommentText"/>
      </w:pPr>
      <w:r>
        <w:rPr>
          <w:rStyle w:val="CommentReference"/>
        </w:rPr>
        <w:annotationRef/>
      </w:r>
      <w:r>
        <w:t xml:space="preserve">We have added the use case section to capture clearly what do we want to solve with the file format. </w:t>
      </w:r>
    </w:p>
  </w:comment>
  <w:comment w:id="16" w:author="Yasset Perez Riverol" w:date="2021-04-12T10:42:00Z" w:initials="YPR">
    <w:p w14:paraId="588B18D2" w14:textId="3700A15F" w:rsidR="005B742B" w:rsidRDefault="005B742B">
      <w:pPr>
        <w:pStyle w:val="CommentText"/>
      </w:pPr>
      <w:r>
        <w:rPr>
          <w:rStyle w:val="CommentReference"/>
        </w:rPr>
        <w:annotationRef/>
      </w:r>
      <w:r>
        <w:t xml:space="preserve">AJ: </w:t>
      </w:r>
      <w:r>
        <w:rPr>
          <w:rStyle w:val="CommentReference"/>
        </w:rPr>
        <w:annotationRef/>
      </w:r>
      <w:r>
        <w:t xml:space="preserve">How does this section differ from requirements? If this section was present in other specifications, my recollection is that it was meaning Issues outstanding </w:t>
      </w:r>
      <w:proofErr w:type="gramStart"/>
      <w:r>
        <w:t>i.e.</w:t>
      </w:r>
      <w:proofErr w:type="gramEnd"/>
      <w:r>
        <w:t xml:space="preserve"> not covered by the specifications.</w:t>
      </w:r>
    </w:p>
  </w:comment>
  <w:comment w:id="17" w:author="Yasset Perez Riverol" w:date="2021-04-12T10:42:00Z" w:initials="YPR">
    <w:p w14:paraId="329B813A" w14:textId="4D4271BE" w:rsidR="005B742B" w:rsidRDefault="005B742B">
      <w:pPr>
        <w:pStyle w:val="CommentText"/>
      </w:pPr>
      <w:r>
        <w:rPr>
          <w:rStyle w:val="CommentReference"/>
        </w:rPr>
        <w:annotationRef/>
      </w:r>
      <w:r>
        <w:t xml:space="preserve">We have merged the issues to be addressed and the requirements section. </w:t>
      </w:r>
    </w:p>
  </w:comment>
  <w:comment w:id="25" w:author="Yasset Perez Riverol" w:date="2021-04-12T10:46:00Z" w:initials="YPR">
    <w:p w14:paraId="4C641DB0" w14:textId="77777777" w:rsidR="005B742B" w:rsidRDefault="005B742B" w:rsidP="00FA718A">
      <w:pPr>
        <w:pStyle w:val="CommentText"/>
      </w:pPr>
      <w:r>
        <w:rPr>
          <w:rStyle w:val="CommentReference"/>
        </w:rPr>
        <w:annotationRef/>
      </w:r>
      <w:r>
        <w:t xml:space="preserve">AJ: </w:t>
      </w:r>
      <w:r>
        <w:rPr>
          <w:rStyle w:val="CommentReference"/>
        </w:rPr>
        <w:annotationRef/>
      </w:r>
      <w:r>
        <w:t xml:space="preserve">If I understand the logical model correctly, there is a many:1 relationship (allowable) from samples to files. </w:t>
      </w:r>
      <w:proofErr w:type="gramStart"/>
      <w:r>
        <w:t>Thus</w:t>
      </w:r>
      <w:proofErr w:type="gramEnd"/>
      <w:r>
        <w:t xml:space="preserve"> properties of samples would be repeated across all rows in which that sample was analysed in a given data file. </w:t>
      </w:r>
    </w:p>
    <w:p w14:paraId="37D3BF7B" w14:textId="77777777" w:rsidR="005B742B" w:rsidRDefault="005B742B" w:rsidP="00FA718A">
      <w:pPr>
        <w:pStyle w:val="CommentText"/>
      </w:pPr>
    </w:p>
    <w:p w14:paraId="5165A3A8" w14:textId="77777777" w:rsidR="005B742B" w:rsidRDefault="005B742B" w:rsidP="00FA718A">
      <w:pPr>
        <w:pStyle w:val="CommentText"/>
      </w:pPr>
      <w:r>
        <w:t xml:space="preserve">Does the format allow for </w:t>
      </w:r>
      <w:proofErr w:type="spellStart"/>
      <w:proofErr w:type="gramStart"/>
      <w:r>
        <w:t>many:many</w:t>
      </w:r>
      <w:proofErr w:type="spellEnd"/>
      <w:proofErr w:type="gramEnd"/>
      <w:r>
        <w:t xml:space="preserve"> relationship e.g. where samples are multiplexed or pooled for a given analysis?</w:t>
      </w:r>
    </w:p>
    <w:p w14:paraId="43EF1C2E" w14:textId="434432EE" w:rsidR="005B742B" w:rsidRDefault="005B742B">
      <w:pPr>
        <w:pStyle w:val="CommentText"/>
      </w:pPr>
    </w:p>
  </w:comment>
  <w:comment w:id="26" w:author="Yasset Perez Riverol" w:date="2021-04-12T10:51:00Z" w:initials="YPR">
    <w:p w14:paraId="15A2DDDC" w14:textId="4071014B" w:rsidR="005B742B" w:rsidRDefault="005B742B">
      <w:pPr>
        <w:pStyle w:val="CommentText"/>
      </w:pPr>
      <w:r>
        <w:rPr>
          <w:rStyle w:val="CommentReference"/>
        </w:rPr>
        <w:annotationRef/>
      </w:r>
      <w:r>
        <w:t>We have added a paragraph explaining both cases: fractionation and multiplexing where the same sample is in multiple files (fractionation) or multiple samples are in the same file (multiplexing).</w:t>
      </w:r>
    </w:p>
  </w:comment>
  <w:comment w:id="28" w:author="Yasset Perez Riverol" w:date="2021-04-12T10:53:00Z" w:initials="YPR">
    <w:p w14:paraId="642E5D52" w14:textId="78BBA8E0" w:rsidR="005B742B" w:rsidRDefault="005B742B">
      <w:pPr>
        <w:pStyle w:val="CommentText"/>
      </w:pPr>
      <w:r>
        <w:rPr>
          <w:rStyle w:val="CommentReference"/>
        </w:rPr>
        <w:annotationRef/>
      </w:r>
      <w:r>
        <w:t>AJ: Perhaps you should explain the difference between not available and not applicable?</w:t>
      </w:r>
    </w:p>
  </w:comment>
  <w:comment w:id="29" w:author="Yasset Perez Riverol" w:date="2021-04-12T10:53:00Z" w:initials="YPR">
    <w:p w14:paraId="29519456" w14:textId="463FAED2" w:rsidR="005B742B" w:rsidRDefault="005B742B">
      <w:pPr>
        <w:pStyle w:val="CommentText"/>
      </w:pPr>
      <w:r>
        <w:rPr>
          <w:rStyle w:val="CommentReference"/>
        </w:rPr>
        <w:annotationRef/>
      </w:r>
      <w:r>
        <w:t xml:space="preserve">We have explained the two concepts. </w:t>
      </w:r>
    </w:p>
  </w:comment>
  <w:comment w:id="30" w:author="Yasset Perez Riverol" w:date="2021-04-12T10:56:00Z" w:initials="YPR">
    <w:p w14:paraId="41A215F2" w14:textId="72764B2A" w:rsidR="005B742B" w:rsidRDefault="005B742B">
      <w:pPr>
        <w:pStyle w:val="CommentText"/>
      </w:pPr>
      <w:r>
        <w:rPr>
          <w:rStyle w:val="CommentReference"/>
        </w:rPr>
        <w:annotationRef/>
      </w:r>
      <w:r>
        <w:t>AJ: Have you explained what an assay is in terms of the logical model? I don’t see it. “assay” has quite a specific meaning in mzTab (and a different meaning in ISA-TAB I recall), so should be clearly specified.</w:t>
      </w:r>
    </w:p>
  </w:comment>
  <w:comment w:id="31" w:author="Yasset Perez Riverol" w:date="2021-04-12T10:57:00Z" w:initials="YPR">
    <w:p w14:paraId="10A57196" w14:textId="52BDB19D" w:rsidR="005B742B" w:rsidRDefault="005B742B">
      <w:pPr>
        <w:pStyle w:val="CommentText"/>
      </w:pPr>
      <w:r>
        <w:rPr>
          <w:rStyle w:val="CommentReference"/>
        </w:rPr>
        <w:annotationRef/>
      </w:r>
      <w:r>
        <w:t xml:space="preserve">We have added a sentence about what is an assay name. </w:t>
      </w:r>
    </w:p>
  </w:comment>
  <w:comment w:id="33" w:author="Yasset Perez Riverol" w:date="2021-04-12T11:01:00Z" w:initials="YPR">
    <w:p w14:paraId="684AADF5" w14:textId="77777777" w:rsidR="005B742B" w:rsidRDefault="005B742B" w:rsidP="005619B6">
      <w:pPr>
        <w:pStyle w:val="CommentText"/>
      </w:pPr>
      <w:r>
        <w:rPr>
          <w:rStyle w:val="CommentReference"/>
        </w:rPr>
        <w:annotationRef/>
      </w:r>
      <w:r>
        <w:t>AJ: I feel the specification is missing a section similar to mzTab clearly defining the key concepts / terms and the logical model. From reading the specs, I don’t understand the following:</w:t>
      </w:r>
    </w:p>
    <w:p w14:paraId="140087AB" w14:textId="77777777" w:rsidR="005B742B" w:rsidRDefault="005B742B" w:rsidP="005619B6">
      <w:pPr>
        <w:pStyle w:val="CommentText"/>
      </w:pPr>
    </w:p>
    <w:p w14:paraId="736161AB" w14:textId="77777777" w:rsidR="005B742B" w:rsidRDefault="005B742B" w:rsidP="005619B6">
      <w:pPr>
        <w:pStyle w:val="CommentText"/>
        <w:numPr>
          <w:ilvl w:val="0"/>
          <w:numId w:val="55"/>
        </w:numPr>
      </w:pPr>
      <w:r>
        <w:t>What is the concept of an assay?</w:t>
      </w:r>
    </w:p>
    <w:p w14:paraId="79ECBFF3" w14:textId="77777777" w:rsidR="005B742B" w:rsidRDefault="005B742B" w:rsidP="005619B6">
      <w:pPr>
        <w:pStyle w:val="CommentText"/>
        <w:numPr>
          <w:ilvl w:val="0"/>
          <w:numId w:val="55"/>
        </w:numPr>
      </w:pPr>
      <w:r>
        <w:t xml:space="preserve">If you start with a given cell culture and split it to apply different treatments, at what point is this a new sample? In some of the </w:t>
      </w:r>
      <w:proofErr w:type="spellStart"/>
      <w:r>
        <w:t>github</w:t>
      </w:r>
      <w:proofErr w:type="spellEnd"/>
      <w:r>
        <w:t xml:space="preserve"> examples, implementers have understood that the sample hasn’t changed (same sample ID) but with different labels (and different phenotypes/treatments). Unless I’ve completely misunderstood the specs, this is not right</w:t>
      </w:r>
    </w:p>
    <w:p w14:paraId="0A8CBD99" w14:textId="77777777" w:rsidR="005B742B" w:rsidRDefault="005B742B" w:rsidP="005619B6">
      <w:pPr>
        <w:pStyle w:val="CommentText"/>
      </w:pPr>
      <w:r>
        <w:t xml:space="preserve">Importance of capturing experimental factors as columns and factor values as cell values. This is presumably the most important use case for the </w:t>
      </w:r>
      <w:proofErr w:type="gramStart"/>
      <w:r>
        <w:t>format, yet</w:t>
      </w:r>
      <w:proofErr w:type="gramEnd"/>
      <w:r>
        <w:t xml:space="preserve"> is only mentioned in passing really.</w:t>
      </w:r>
    </w:p>
  </w:comment>
  <w:comment w:id="34" w:author="Yasset Perez Riverol" w:date="2021-04-12T12:34:00Z" w:initials="YPR">
    <w:p w14:paraId="6E695144" w14:textId="30C296AC" w:rsidR="005B742B" w:rsidRDefault="005B742B">
      <w:pPr>
        <w:pStyle w:val="CommentText"/>
      </w:pPr>
      <w:r>
        <w:rPr>
          <w:rStyle w:val="CommentReference"/>
        </w:rPr>
        <w:annotationRef/>
      </w:r>
      <w:r>
        <w:t xml:space="preserve">We have added some extra paragraphs to explain the major concepts.  </w:t>
      </w:r>
    </w:p>
  </w:comment>
  <w:comment w:id="36" w:author="Yasset Perez Riverol" w:date="2021-04-12T12:35:00Z" w:initials="YPR">
    <w:p w14:paraId="7DD4E76D" w14:textId="51D6F935" w:rsidR="005B742B" w:rsidRDefault="005B742B">
      <w:pPr>
        <w:pStyle w:val="CommentText"/>
      </w:pPr>
      <w:r>
        <w:rPr>
          <w:rStyle w:val="CommentReference"/>
        </w:rPr>
        <w:annotationRef/>
      </w:r>
      <w:r>
        <w:t xml:space="preserve">AJ: This is a bit confusing. Are you giving EFO a special status then as the “default” ontology? Does this mean that the validator will check these values against EFO and throw an error or warning if this is not an EFO </w:t>
      </w:r>
      <w:proofErr w:type="gramStart"/>
      <w:r>
        <w:t>value.</w:t>
      </w:r>
      <w:proofErr w:type="gramEnd"/>
      <w:r>
        <w:t xml:space="preserve"> I suspect implementers will assume genuine free text is allowed.</w:t>
      </w:r>
    </w:p>
  </w:comment>
  <w:comment w:id="37" w:author="Yasset Perez Riverol" w:date="2021-04-12T12:36:00Z" w:initials="YPR">
    <w:p w14:paraId="27E90354" w14:textId="71E084BE" w:rsidR="005B742B" w:rsidRDefault="005B742B">
      <w:pPr>
        <w:pStyle w:val="CommentText"/>
      </w:pPr>
      <w:r>
        <w:rPr>
          <w:rStyle w:val="CommentReference"/>
        </w:rPr>
        <w:annotationRef/>
      </w:r>
      <w:r>
        <w:t xml:space="preserve">EFO is an aggregation of multiple ontologies which is really convenient for tools and validators. EFO aggregates all the terms included in the SDRF and MAGE-TAB.  </w:t>
      </w:r>
    </w:p>
  </w:comment>
  <w:comment w:id="42" w:author="Yasset Perez Riverol" w:date="2021-04-12T12:40:00Z" w:initials="YPR">
    <w:p w14:paraId="0FAA9E9B" w14:textId="27FF5290" w:rsidR="00094C03" w:rsidRDefault="00094C03">
      <w:pPr>
        <w:pStyle w:val="CommentText"/>
      </w:pPr>
      <w:r>
        <w:rPr>
          <w:rStyle w:val="CommentReference"/>
        </w:rPr>
        <w:annotationRef/>
      </w:r>
      <w:r>
        <w:t xml:space="preserve">AJ: </w:t>
      </w:r>
      <w:r>
        <w:t>This needs a tighter specification. Can label appear more than once? There are example files in the GitHub where a row has SILAC light and SILAC heavy on different columns, this seems impossible to interpret</w:t>
      </w:r>
    </w:p>
  </w:comment>
  <w:comment w:id="43" w:author="Yasset Perez Riverol" w:date="2021-04-12T12:42:00Z" w:initials="YPR">
    <w:p w14:paraId="5C6886A3" w14:textId="70CA12E5" w:rsidR="00094C03" w:rsidRDefault="00094C03">
      <w:pPr>
        <w:pStyle w:val="CommentText"/>
      </w:pPr>
      <w:r>
        <w:rPr>
          <w:rStyle w:val="CommentReference"/>
        </w:rPr>
        <w:annotationRef/>
      </w:r>
      <w:r>
        <w:t xml:space="preserve">The example mentioned has been discussed in ProteomeXchange is a quite complex turnover dataset we don’t want to handle at the beginning of the specification. For </w:t>
      </w:r>
      <w:proofErr w:type="gramStart"/>
      <w:r>
        <w:t>now</w:t>
      </w:r>
      <w:proofErr w:type="gramEnd"/>
      <w:r>
        <w:t xml:space="preserve"> we only mention examples and use cases where one Label is in use. </w:t>
      </w:r>
    </w:p>
  </w:comment>
  <w:comment w:id="48" w:author="Yasset Perez Riverol" w:date="2021-04-12T12:47:00Z" w:initials="YPR">
    <w:p w14:paraId="2941ECD5" w14:textId="27E13F44" w:rsidR="00A43108" w:rsidRDefault="00A43108">
      <w:pPr>
        <w:pStyle w:val="CommentText"/>
      </w:pPr>
      <w:r>
        <w:rPr>
          <w:rStyle w:val="CommentReference"/>
        </w:rPr>
        <w:annotationRef/>
      </w:r>
      <w:r>
        <w:t xml:space="preserve">AJ: </w:t>
      </w:r>
      <w:r>
        <w:t>I’m not convinced this is necessary, given it is present in the raw file but presume this has been discussed at length, so feel free to ignore!</w:t>
      </w:r>
    </w:p>
  </w:comment>
  <w:comment w:id="49" w:author="Yasset Perez Riverol" w:date="2021-04-12T12:47:00Z" w:initials="YPR">
    <w:p w14:paraId="36177E1F" w14:textId="1598EA16" w:rsidR="00A43108" w:rsidRDefault="00A43108">
      <w:pPr>
        <w:pStyle w:val="CommentText"/>
      </w:pPr>
      <w:r>
        <w:rPr>
          <w:rStyle w:val="CommentReference"/>
        </w:rPr>
        <w:annotationRef/>
      </w:r>
      <w:r>
        <w:t xml:space="preserve">We have decided to collect some data file properties and the data analysis that currently are described into </w:t>
      </w:r>
      <w:r w:rsidR="00194777">
        <w:t xml:space="preserve">the methods section of each manuscript including instrument, post-translational modification parameters, cleavage agents, etc. This has been extensively discussed by ProteomeXchange partners and we would like to capture some of the properties we care capturing at the Dataset but at the sample-raw file level.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FF1D28" w15:done="0"/>
  <w15:commentEx w15:paraId="02510376" w15:paraIdParent="08FF1D28" w15:done="0"/>
  <w15:commentEx w15:paraId="0FBE85D1" w15:done="0"/>
  <w15:commentEx w15:paraId="426686EA" w15:paraIdParent="0FBE85D1" w15:done="0"/>
  <w15:commentEx w15:paraId="3D02C2C8" w15:done="0"/>
  <w15:commentEx w15:paraId="7EAB89BA" w15:paraIdParent="3D02C2C8" w15:done="0"/>
  <w15:commentEx w15:paraId="588B18D2" w15:done="0"/>
  <w15:commentEx w15:paraId="329B813A" w15:paraIdParent="588B18D2" w15:done="0"/>
  <w15:commentEx w15:paraId="43EF1C2E" w15:done="0"/>
  <w15:commentEx w15:paraId="15A2DDDC" w15:paraIdParent="43EF1C2E" w15:done="0"/>
  <w15:commentEx w15:paraId="642E5D52" w15:done="0"/>
  <w15:commentEx w15:paraId="29519456" w15:paraIdParent="642E5D52" w15:done="0"/>
  <w15:commentEx w15:paraId="41A215F2" w15:done="0"/>
  <w15:commentEx w15:paraId="10A57196" w15:paraIdParent="41A215F2" w15:done="0"/>
  <w15:commentEx w15:paraId="0A8CBD99" w15:done="0"/>
  <w15:commentEx w15:paraId="6E695144" w15:paraIdParent="0A8CBD99" w15:done="0"/>
  <w15:commentEx w15:paraId="7DD4E76D" w15:done="0"/>
  <w15:commentEx w15:paraId="27E90354" w15:paraIdParent="7DD4E76D" w15:done="0"/>
  <w15:commentEx w15:paraId="0FAA9E9B" w15:done="0"/>
  <w15:commentEx w15:paraId="5C6886A3" w15:paraIdParent="0FAA9E9B" w15:done="0"/>
  <w15:commentEx w15:paraId="2941ECD5" w15:done="0"/>
  <w15:commentEx w15:paraId="36177E1F" w15:paraIdParent="2941EC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E8DF5" w16cex:dateUtc="2021-04-12T08:14:00Z"/>
  <w16cex:commentExtensible w16cex:durableId="241E8EE1" w16cex:dateUtc="2021-04-12T08:18:00Z"/>
  <w16cex:commentExtensible w16cex:durableId="241E8F51" w16cex:dateUtc="2021-04-12T08:20:00Z"/>
  <w16cex:commentExtensible w16cex:durableId="241E9913" w16cex:dateUtc="2021-04-12T09:01:00Z"/>
  <w16cex:commentExtensible w16cex:durableId="241E9A3D" w16cex:dateUtc="2021-04-12T09:06:00Z"/>
  <w16cex:commentExtensible w16cex:durableId="241E9AB8" w16cex:dateUtc="2021-04-12T09:08:00Z"/>
  <w16cex:commentExtensible w16cex:durableId="241EA27A" w16cex:dateUtc="2021-04-12T09:42:00Z"/>
  <w16cex:commentExtensible w16cex:durableId="241EA28C" w16cex:dateUtc="2021-04-12T09:42:00Z"/>
  <w16cex:commentExtensible w16cex:durableId="241EA376" w16cex:dateUtc="2021-04-12T09:46:00Z"/>
  <w16cex:commentExtensible w16cex:durableId="241EA4A1" w16cex:dateUtc="2021-04-12T09:51:00Z"/>
  <w16cex:commentExtensible w16cex:durableId="241EA535" w16cex:dateUtc="2021-04-12T09:53:00Z"/>
  <w16cex:commentExtensible w16cex:durableId="241EA53E" w16cex:dateUtc="2021-04-12T09:53:00Z"/>
  <w16cex:commentExtensible w16cex:durableId="241EA5E3" w16cex:dateUtc="2021-04-12T09:56:00Z"/>
  <w16cex:commentExtensible w16cex:durableId="241EA612" w16cex:dateUtc="2021-04-12T09:57:00Z"/>
  <w16cex:commentExtensible w16cex:durableId="241EA74F" w16cex:dateUtc="2021-04-12T10:01:00Z"/>
  <w16cex:commentExtensible w16cex:durableId="241EBCD1" w16cex:dateUtc="2021-04-12T11:34:00Z"/>
  <w16cex:commentExtensible w16cex:durableId="241EBD15" w16cex:dateUtc="2021-04-12T11:35:00Z"/>
  <w16cex:commentExtensible w16cex:durableId="241EBD33" w16cex:dateUtc="2021-04-12T11:36:00Z"/>
  <w16cex:commentExtensible w16cex:durableId="241EBE2B" w16cex:dateUtc="2021-04-12T11:40:00Z"/>
  <w16cex:commentExtensible w16cex:durableId="241EBEAD" w16cex:dateUtc="2021-04-12T11:42:00Z"/>
  <w16cex:commentExtensible w16cex:durableId="241EBFE6" w16cex:dateUtc="2021-04-12T11:47:00Z"/>
  <w16cex:commentExtensible w16cex:durableId="241EBFF1" w16cex:dateUtc="2021-04-12T1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FF1D28" w16cid:durableId="241E8DF5"/>
  <w16cid:commentId w16cid:paraId="02510376" w16cid:durableId="241E8EE1"/>
  <w16cid:commentId w16cid:paraId="0FBE85D1" w16cid:durableId="241E8F51"/>
  <w16cid:commentId w16cid:paraId="426686EA" w16cid:durableId="241E9913"/>
  <w16cid:commentId w16cid:paraId="3D02C2C8" w16cid:durableId="241E9A3D"/>
  <w16cid:commentId w16cid:paraId="7EAB89BA" w16cid:durableId="241E9AB8"/>
  <w16cid:commentId w16cid:paraId="588B18D2" w16cid:durableId="241EA27A"/>
  <w16cid:commentId w16cid:paraId="329B813A" w16cid:durableId="241EA28C"/>
  <w16cid:commentId w16cid:paraId="43EF1C2E" w16cid:durableId="241EA376"/>
  <w16cid:commentId w16cid:paraId="15A2DDDC" w16cid:durableId="241EA4A1"/>
  <w16cid:commentId w16cid:paraId="642E5D52" w16cid:durableId="241EA535"/>
  <w16cid:commentId w16cid:paraId="29519456" w16cid:durableId="241EA53E"/>
  <w16cid:commentId w16cid:paraId="41A215F2" w16cid:durableId="241EA5E3"/>
  <w16cid:commentId w16cid:paraId="10A57196" w16cid:durableId="241EA612"/>
  <w16cid:commentId w16cid:paraId="0A8CBD99" w16cid:durableId="241EA74F"/>
  <w16cid:commentId w16cid:paraId="6E695144" w16cid:durableId="241EBCD1"/>
  <w16cid:commentId w16cid:paraId="7DD4E76D" w16cid:durableId="241EBD15"/>
  <w16cid:commentId w16cid:paraId="27E90354" w16cid:durableId="241EBD33"/>
  <w16cid:commentId w16cid:paraId="0FAA9E9B" w16cid:durableId="241EBE2B"/>
  <w16cid:commentId w16cid:paraId="5C6886A3" w16cid:durableId="241EBEAD"/>
  <w16cid:commentId w16cid:paraId="2941ECD5" w16cid:durableId="241EBFE6"/>
  <w16cid:commentId w16cid:paraId="36177E1F" w16cid:durableId="241EBF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4B1E52" w14:textId="77777777" w:rsidR="00D31643" w:rsidRDefault="00D31643">
      <w:r>
        <w:separator/>
      </w:r>
    </w:p>
  </w:endnote>
  <w:endnote w:type="continuationSeparator" w:id="0">
    <w:p w14:paraId="6D4EA608" w14:textId="77777777" w:rsidR="00D31643" w:rsidRDefault="00D31643">
      <w:r>
        <w:continuationSeparator/>
      </w:r>
    </w:p>
  </w:endnote>
  <w:endnote w:type="continuationNotice" w:id="1">
    <w:p w14:paraId="44512C94" w14:textId="77777777" w:rsidR="00D31643" w:rsidRDefault="00D316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0000500000000020000"/>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mbria"/>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omic Sans MS">
    <w:altName w:val="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B" w14:textId="77777777" w:rsidR="005B742B" w:rsidRDefault="005B742B">
    <w:pPr>
      <w:pBdr>
        <w:top w:val="nil"/>
        <w:left w:val="nil"/>
        <w:bottom w:val="nil"/>
        <w:right w:val="nil"/>
        <w:between w:val="nil"/>
      </w:pBdr>
      <w:tabs>
        <w:tab w:val="center" w:pos="4320"/>
        <w:tab w:val="right" w:pos="8640"/>
      </w:tabs>
      <w:jc w:val="center"/>
      <w:rPr>
        <w:color w:val="000000"/>
      </w:rPr>
    </w:pPr>
  </w:p>
  <w:p w14:paraId="000003CC" w14:textId="77777777" w:rsidR="005B742B" w:rsidRDefault="005B742B">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D" w14:textId="4C47647D" w:rsidR="005B742B" w:rsidRDefault="005B742B">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3CE" w14:textId="678CE737" w:rsidR="005B742B" w:rsidRDefault="005B742B">
    <w:pPr>
      <w:pBdr>
        <w:top w:val="nil"/>
        <w:left w:val="nil"/>
        <w:bottom w:val="nil"/>
        <w:right w:val="nil"/>
        <w:between w:val="nil"/>
      </w:pBdr>
      <w:tabs>
        <w:tab w:val="center" w:pos="4320"/>
        <w:tab w:val="right" w:pos="8640"/>
      </w:tabs>
      <w:rPr>
        <w:color w:val="000000"/>
      </w:rPr>
    </w:pPr>
    <w:hyperlink r:id="rId1" w:history="1">
      <w:r w:rsidRPr="00E43DD0">
        <w:rPr>
          <w:rStyle w:val="Hyperlink"/>
        </w:rPr>
        <w:t>https://github.com/bigbio/proteomics-metadata-standard/tree/master/sample-metadata</w:t>
      </w:r>
    </w:hyperlink>
    <w:r>
      <w:t xml:space="preserve"> </w:t>
    </w:r>
    <w:r>
      <w:rPr>
        <w:color w:val="000000"/>
      </w:rPr>
      <w:tab/>
    </w:r>
    <w:r>
      <w:rPr>
        <w:color w:val="000000"/>
      </w:rPr>
      <w:tab/>
    </w:r>
  </w:p>
  <w:p w14:paraId="000003CF" w14:textId="77777777" w:rsidR="005B742B" w:rsidRDefault="005B742B">
    <w:pPr>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06B3E" w14:textId="77777777" w:rsidR="005B742B" w:rsidRDefault="005B742B">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3EEECBC" w14:textId="77777777" w:rsidR="005B742B" w:rsidRDefault="005B742B">
    <w:pPr>
      <w:pBdr>
        <w:top w:val="nil"/>
        <w:left w:val="nil"/>
        <w:bottom w:val="nil"/>
        <w:right w:val="nil"/>
        <w:between w:val="nil"/>
      </w:pBdr>
      <w:tabs>
        <w:tab w:val="center" w:pos="4320"/>
        <w:tab w:val="right" w:pos="8640"/>
      </w:tabs>
      <w:rPr>
        <w:color w:val="000000"/>
      </w:rPr>
    </w:pPr>
    <w:hyperlink r:id="rId1" w:history="1">
      <w:r w:rsidRPr="00E43DD0">
        <w:rPr>
          <w:rStyle w:val="Hyperlink"/>
        </w:rPr>
        <w:t>https://github.com/bigbio/proteomics-metadata-standard/tree/master/sample-metadata</w:t>
      </w:r>
    </w:hyperlink>
    <w:r>
      <w:t xml:space="preserve"> </w:t>
    </w:r>
    <w:r>
      <w:rPr>
        <w:color w:val="000000"/>
      </w:rPr>
      <w:tab/>
    </w:r>
    <w:r>
      <w:rPr>
        <w:color w:val="000000"/>
      </w:rPr>
      <w:tab/>
    </w:r>
  </w:p>
  <w:p w14:paraId="1FFCBF84" w14:textId="77777777" w:rsidR="005B742B" w:rsidRDefault="005B742B">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748FF" w14:textId="77777777" w:rsidR="00D31643" w:rsidRDefault="00D31643">
      <w:r>
        <w:separator/>
      </w:r>
    </w:p>
  </w:footnote>
  <w:footnote w:type="continuationSeparator" w:id="0">
    <w:p w14:paraId="0CEF8089" w14:textId="77777777" w:rsidR="00D31643" w:rsidRDefault="00D31643">
      <w:r>
        <w:continuationSeparator/>
      </w:r>
    </w:p>
  </w:footnote>
  <w:footnote w:type="continuationNotice" w:id="1">
    <w:p w14:paraId="6141F15B" w14:textId="77777777" w:rsidR="00D31643" w:rsidRDefault="00D316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9" w14:textId="5CFCDFBC" w:rsidR="005B742B" w:rsidRDefault="005B742B">
    <w:pPr>
      <w:pBdr>
        <w:top w:val="nil"/>
        <w:left w:val="nil"/>
        <w:bottom w:val="nil"/>
        <w:right w:val="nil"/>
        <w:between w:val="nil"/>
      </w:pBdr>
      <w:tabs>
        <w:tab w:val="center" w:pos="4320"/>
        <w:tab w:val="right" w:pos="8640"/>
      </w:tabs>
      <w:rPr>
        <w:color w:val="000000"/>
      </w:rPr>
    </w:pPr>
    <w:r>
      <w:rPr>
        <w:color w:val="000000"/>
      </w:rPr>
      <w:t>MAGE-TAB Proteomics (</w:t>
    </w:r>
    <w:r w:rsidRPr="000A0302">
      <w:rPr>
        <w:color w:val="000000"/>
      </w:rPr>
      <w:t>Sample and Data Relationship Format</w:t>
    </w:r>
    <w:r>
      <w:rPr>
        <w:color w:val="000000"/>
      </w:rPr>
      <w:t>)</w:t>
    </w:r>
    <w:r>
      <w:rPr>
        <w:color w:val="000000"/>
      </w:rPr>
      <w:tab/>
    </w:r>
    <w:r>
      <w:t>March</w:t>
    </w:r>
    <w:r>
      <w:rPr>
        <w:color w:val="000000"/>
      </w:rPr>
      <w:t xml:space="preserve"> </w:t>
    </w:r>
    <w:r>
      <w:t>25</w:t>
    </w:r>
    <w:r>
      <w:rPr>
        <w:color w:val="000000"/>
      </w:rPr>
      <w:t>, 2021</w:t>
    </w:r>
  </w:p>
  <w:p w14:paraId="000003CA" w14:textId="77777777" w:rsidR="005B742B" w:rsidRDefault="005B742B">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B8" w14:textId="77777777" w:rsidR="005B742B" w:rsidRDefault="005B742B">
    <w:pPr>
      <w:tabs>
        <w:tab w:val="right" w:pos="8640"/>
        <w:tab w:val="right" w:pos="10440"/>
      </w:tabs>
      <w:rPr>
        <w:rFonts w:ascii="Arial" w:eastAsia="Arial" w:hAnsi="Arial" w:cs="Arial"/>
      </w:rPr>
    </w:pPr>
    <w:r>
      <w:rPr>
        <w:rFonts w:ascii="Arial" w:eastAsia="Arial" w:hAnsi="Arial" w:cs="Arial"/>
      </w:rPr>
      <w:t>PSI Recommendation</w:t>
    </w:r>
    <w:r>
      <w:rPr>
        <w:rFonts w:ascii="Arial" w:eastAsia="Arial" w:hAnsi="Arial" w:cs="Arial"/>
      </w:rPr>
      <w:tab/>
    </w:r>
  </w:p>
  <w:p w14:paraId="000003B9" w14:textId="77777777" w:rsidR="005B742B" w:rsidRDefault="005B742B">
    <w:pPr>
      <w:tabs>
        <w:tab w:val="right" w:pos="8640"/>
        <w:tab w:val="right" w:pos="10440"/>
      </w:tabs>
      <w:rPr>
        <w:rFonts w:ascii="Arial" w:eastAsia="Arial" w:hAnsi="Arial" w:cs="Arial"/>
      </w:rPr>
    </w:pPr>
    <w:r>
      <w:rPr>
        <w:rFonts w:ascii="Arial" w:eastAsia="Arial" w:hAnsi="Arial" w:cs="Arial"/>
      </w:rPr>
      <w:t xml:space="preserve">PSI Mass Spectrometry and Proteomics Informatics Working Groups </w:t>
    </w:r>
  </w:p>
  <w:p w14:paraId="000003BA" w14:textId="77777777" w:rsidR="005B742B" w:rsidRDefault="005B742B">
    <w:pPr>
      <w:tabs>
        <w:tab w:val="right" w:pos="8640"/>
        <w:tab w:val="right" w:pos="10440"/>
      </w:tabs>
      <w:rPr>
        <w:rFonts w:ascii="Arial" w:eastAsia="Arial" w:hAnsi="Arial" w:cs="Arial"/>
      </w:rPr>
    </w:pPr>
    <w:r>
      <w:rPr>
        <w:rFonts w:ascii="Arial" w:eastAsia="Arial" w:hAnsi="Arial" w:cs="Arial"/>
      </w:rPr>
      <w:t>Status: DRAFT</w:t>
    </w:r>
  </w:p>
  <w:p w14:paraId="000003BB" w14:textId="77777777" w:rsidR="005B742B" w:rsidRDefault="005B742B">
    <w:pPr>
      <w:tabs>
        <w:tab w:val="right" w:pos="8640"/>
        <w:tab w:val="right" w:pos="10440"/>
      </w:tabs>
      <w:rPr>
        <w:rFonts w:ascii="Arial" w:eastAsia="Arial" w:hAnsi="Arial" w:cs="Arial"/>
      </w:rPr>
    </w:pPr>
  </w:p>
  <w:p w14:paraId="000003BC"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Juan Antonio </w:t>
    </w:r>
    <w:proofErr w:type="spellStart"/>
    <w:r>
      <w:rPr>
        <w:rFonts w:ascii="Arial Narrow" w:eastAsia="Arial Narrow" w:hAnsi="Arial Narrow" w:cs="Arial Narrow"/>
      </w:rPr>
      <w:t>Vizcaíno</w:t>
    </w:r>
    <w:proofErr w:type="spellEnd"/>
    <w:r>
      <w:rPr>
        <w:rFonts w:ascii="Arial Narrow" w:eastAsia="Arial Narrow" w:hAnsi="Arial Narrow" w:cs="Arial Narrow"/>
      </w:rPr>
      <w:t>, EMBL-EBI</w:t>
    </w:r>
  </w:p>
  <w:p w14:paraId="000003BD" w14:textId="77777777" w:rsidR="005B742B" w:rsidRDefault="005B742B">
    <w:pPr>
      <w:tabs>
        <w:tab w:val="left" w:pos="7328"/>
      </w:tabs>
      <w:jc w:val="right"/>
      <w:rPr>
        <w:rFonts w:ascii="Arial Narrow" w:eastAsia="Arial Narrow" w:hAnsi="Arial Narrow" w:cs="Arial Narrow"/>
      </w:rPr>
    </w:pPr>
    <w:r>
      <w:rPr>
        <w:rFonts w:ascii="Arial Narrow" w:eastAsia="Arial Narrow" w:hAnsi="Arial Narrow" w:cs="Arial Narrow"/>
      </w:rPr>
      <w:t>Eric W. Deutsch, Institute for Systems Biology</w:t>
    </w:r>
  </w:p>
  <w:p w14:paraId="000003BE" w14:textId="77777777" w:rsidR="005B742B" w:rsidRDefault="005B742B">
    <w:pPr>
      <w:tabs>
        <w:tab w:val="left" w:pos="7328"/>
      </w:tabs>
      <w:jc w:val="right"/>
      <w:rPr>
        <w:rFonts w:ascii="Arial Narrow" w:eastAsia="Arial Narrow" w:hAnsi="Arial Narrow" w:cs="Arial Narrow"/>
      </w:rPr>
    </w:pPr>
    <w:r>
      <w:rPr>
        <w:rFonts w:ascii="Arial Narrow" w:eastAsia="Arial Narrow" w:hAnsi="Arial Narrow" w:cs="Arial Narrow"/>
      </w:rPr>
      <w:t xml:space="preserve">Ryan Fellers,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BF" w14:textId="77777777" w:rsidR="005B742B" w:rsidRDefault="005B742B">
    <w:pPr>
      <w:tabs>
        <w:tab w:val="left" w:pos="7328"/>
      </w:tabs>
      <w:jc w:val="right"/>
      <w:rPr>
        <w:rFonts w:ascii="Arial Narrow" w:eastAsia="Arial Narrow" w:hAnsi="Arial Narrow" w:cs="Arial Narrow"/>
      </w:rPr>
    </w:pPr>
    <w:r>
      <w:rPr>
        <w:rFonts w:ascii="Arial Narrow" w:eastAsia="Arial Narrow" w:hAnsi="Arial Narrow" w:cs="Arial Narrow"/>
      </w:rPr>
      <w:t xml:space="preserve">Tim Van Den </w:t>
    </w:r>
    <w:proofErr w:type="spellStart"/>
    <w:r>
      <w:rPr>
        <w:rFonts w:ascii="Arial Narrow" w:eastAsia="Arial Narrow" w:hAnsi="Arial Narrow" w:cs="Arial Narrow"/>
      </w:rPr>
      <w:t>Bossche</w:t>
    </w:r>
    <w:proofErr w:type="spellEnd"/>
    <w:r>
      <w:rPr>
        <w:rFonts w:ascii="Arial Narrow" w:eastAsia="Arial Narrow" w:hAnsi="Arial Narrow" w:cs="Arial Narrow"/>
      </w:rPr>
      <w:t>, Ghent University</w:t>
    </w:r>
  </w:p>
  <w:p w14:paraId="000003C0"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Yasset Perez-Riverol, EMBL-EBI</w:t>
    </w:r>
  </w:p>
  <w:p w14:paraId="000003C1"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Jeremy Carver, University of California San Diego</w:t>
    </w:r>
  </w:p>
  <w:p w14:paraId="000003C2"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Shin Kawano, Database </w:t>
    </w:r>
    <w:proofErr w:type="spellStart"/>
    <w:r>
      <w:rPr>
        <w:rFonts w:ascii="Arial Narrow" w:eastAsia="Arial Narrow" w:hAnsi="Arial Narrow" w:cs="Arial Narrow"/>
      </w:rPr>
      <w:t>Center</w:t>
    </w:r>
    <w:proofErr w:type="spellEnd"/>
    <w:r>
      <w:rPr>
        <w:rFonts w:ascii="Arial Narrow" w:eastAsia="Arial Narrow" w:hAnsi="Arial Narrow" w:cs="Arial Narrow"/>
      </w:rPr>
      <w:t xml:space="preserve"> for Life Science</w:t>
    </w:r>
  </w:p>
  <w:p w14:paraId="000003C3" w14:textId="77777777" w:rsidR="005B742B" w:rsidRDefault="005B742B">
    <w:pPr>
      <w:tabs>
        <w:tab w:val="right" w:pos="8640"/>
        <w:tab w:val="right" w:pos="10440"/>
      </w:tabs>
      <w:rPr>
        <w:rFonts w:ascii="Arial Narrow" w:eastAsia="Arial Narrow" w:hAnsi="Arial Narrow" w:cs="Arial Narrow"/>
      </w:rPr>
    </w:pPr>
    <w:r>
      <w:rPr>
        <w:rFonts w:ascii="Arial Narrow" w:eastAsia="Arial Narrow" w:hAnsi="Arial Narrow" w:cs="Arial Narrow"/>
      </w:rPr>
      <w:tab/>
      <w:t>Benjamin Pullman, University of California San Diego</w:t>
    </w:r>
  </w:p>
  <w:p w14:paraId="000003C4"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Nuno Bandeira, University of California San Diego</w:t>
    </w:r>
  </w:p>
  <w:p w14:paraId="000003C5"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Paul Martin Thomas,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6" w14:textId="77777777" w:rsidR="005B742B" w:rsidRDefault="005B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Richard Leduc,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7" w14:textId="77777777" w:rsidR="005B742B" w:rsidRDefault="005B742B">
    <w:pPr>
      <w:tabs>
        <w:tab w:val="left" w:pos="7328"/>
      </w:tabs>
      <w:rPr>
        <w:rFonts w:ascii="Arial Narrow" w:eastAsia="Arial Narrow" w:hAnsi="Arial Narrow" w:cs="Arial Narrow"/>
      </w:rPr>
    </w:pPr>
  </w:p>
  <w:p w14:paraId="000003C8" w14:textId="77777777" w:rsidR="005B742B" w:rsidRDefault="005B742B">
    <w:pPr>
      <w:pBdr>
        <w:top w:val="nil"/>
        <w:left w:val="nil"/>
        <w:bottom w:val="nil"/>
        <w:right w:val="nil"/>
        <w:between w:val="nil"/>
      </w:pBdr>
      <w:tabs>
        <w:tab w:val="left" w:pos="7025"/>
      </w:tabs>
      <w:jc w:val="right"/>
      <w:rPr>
        <w:rFonts w:ascii="Arial Narrow" w:eastAsia="Arial Narrow" w:hAnsi="Arial Narrow" w:cs="Arial Narrow"/>
        <w:color w:val="000000"/>
      </w:rPr>
    </w:pPr>
    <w:r>
      <w:rPr>
        <w:rFonts w:ascii="Arial Narrow" w:eastAsia="Arial Narrow" w:hAnsi="Arial Narrow" w:cs="Arial Narrow"/>
        <w:color w:val="000000"/>
      </w:rPr>
      <w:t>March 9, 2020</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66A3A" w14:textId="51C33E2F" w:rsidR="005B742B" w:rsidRDefault="005B742B">
    <w:pPr>
      <w:pBdr>
        <w:top w:val="nil"/>
        <w:left w:val="nil"/>
        <w:bottom w:val="nil"/>
        <w:right w:val="nil"/>
        <w:between w:val="nil"/>
      </w:pBdr>
      <w:tabs>
        <w:tab w:val="center" w:pos="4320"/>
        <w:tab w:val="right" w:pos="8640"/>
      </w:tabs>
      <w:rPr>
        <w:color w:val="000000"/>
      </w:rPr>
    </w:pPr>
    <w:r>
      <w:rPr>
        <w:color w:val="000000"/>
      </w:rPr>
      <w:t>MAGE-TAB Proteomics (</w:t>
    </w:r>
    <w:r w:rsidRPr="000A0302">
      <w:rPr>
        <w:color w:val="000000"/>
      </w:rPr>
      <w:t>Sample and Data Relationship Format</w:t>
    </w:r>
    <w:r>
      <w:rPr>
        <w:color w:val="000000"/>
      </w:rPr>
      <w:t>)</w:t>
    </w:r>
    <w:r>
      <w:rPr>
        <w:color w:val="000000"/>
      </w:rPr>
      <w:tab/>
    </w:r>
    <w:r>
      <w:t>March 8</w:t>
    </w:r>
    <w:r>
      <w:rPr>
        <w:color w:val="000000"/>
      </w:rPr>
      <w:t>, 2021</w:t>
    </w:r>
  </w:p>
  <w:p w14:paraId="19A602CC" w14:textId="77777777" w:rsidR="005B742B" w:rsidRDefault="005B742B">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B740927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4D63E33"/>
    <w:multiLevelType w:val="hybridMultilevel"/>
    <w:tmpl w:val="ECCCD0D0"/>
    <w:lvl w:ilvl="0" w:tplc="2D266EAE">
      <w:start w:val="1"/>
      <w:numFmt w:val="bullet"/>
      <w:lvlText w:val=""/>
      <w:lvlJc w:val="left"/>
      <w:pPr>
        <w:tabs>
          <w:tab w:val="num" w:pos="720"/>
        </w:tabs>
        <w:ind w:left="720" w:hanging="360"/>
      </w:pPr>
      <w:rPr>
        <w:rFonts w:ascii="Symbol" w:hAnsi="Symbol" w:hint="default"/>
        <w:sz w:val="20"/>
      </w:rPr>
    </w:lvl>
    <w:lvl w:ilvl="1" w:tplc="7C08D612" w:tentative="1">
      <w:start w:val="1"/>
      <w:numFmt w:val="bullet"/>
      <w:lvlText w:val="o"/>
      <w:lvlJc w:val="left"/>
      <w:pPr>
        <w:tabs>
          <w:tab w:val="num" w:pos="1440"/>
        </w:tabs>
        <w:ind w:left="1440" w:hanging="360"/>
      </w:pPr>
      <w:rPr>
        <w:rFonts w:ascii="Courier New" w:hAnsi="Courier New" w:hint="default"/>
        <w:sz w:val="20"/>
      </w:rPr>
    </w:lvl>
    <w:lvl w:ilvl="2" w:tplc="2C6A24EE" w:tentative="1">
      <w:start w:val="1"/>
      <w:numFmt w:val="bullet"/>
      <w:lvlText w:val=""/>
      <w:lvlJc w:val="left"/>
      <w:pPr>
        <w:tabs>
          <w:tab w:val="num" w:pos="2160"/>
        </w:tabs>
        <w:ind w:left="2160" w:hanging="360"/>
      </w:pPr>
      <w:rPr>
        <w:rFonts w:ascii="Wingdings" w:hAnsi="Wingdings" w:hint="default"/>
        <w:sz w:val="20"/>
      </w:rPr>
    </w:lvl>
    <w:lvl w:ilvl="3" w:tplc="1D14128A" w:tentative="1">
      <w:start w:val="1"/>
      <w:numFmt w:val="bullet"/>
      <w:lvlText w:val=""/>
      <w:lvlJc w:val="left"/>
      <w:pPr>
        <w:tabs>
          <w:tab w:val="num" w:pos="2880"/>
        </w:tabs>
        <w:ind w:left="2880" w:hanging="360"/>
      </w:pPr>
      <w:rPr>
        <w:rFonts w:ascii="Wingdings" w:hAnsi="Wingdings" w:hint="default"/>
        <w:sz w:val="20"/>
      </w:rPr>
    </w:lvl>
    <w:lvl w:ilvl="4" w:tplc="87C04D12" w:tentative="1">
      <w:start w:val="1"/>
      <w:numFmt w:val="bullet"/>
      <w:lvlText w:val=""/>
      <w:lvlJc w:val="left"/>
      <w:pPr>
        <w:tabs>
          <w:tab w:val="num" w:pos="3600"/>
        </w:tabs>
        <w:ind w:left="3600" w:hanging="360"/>
      </w:pPr>
      <w:rPr>
        <w:rFonts w:ascii="Wingdings" w:hAnsi="Wingdings" w:hint="default"/>
        <w:sz w:val="20"/>
      </w:rPr>
    </w:lvl>
    <w:lvl w:ilvl="5" w:tplc="F93AC2AE" w:tentative="1">
      <w:start w:val="1"/>
      <w:numFmt w:val="bullet"/>
      <w:lvlText w:val=""/>
      <w:lvlJc w:val="left"/>
      <w:pPr>
        <w:tabs>
          <w:tab w:val="num" w:pos="4320"/>
        </w:tabs>
        <w:ind w:left="4320" w:hanging="360"/>
      </w:pPr>
      <w:rPr>
        <w:rFonts w:ascii="Wingdings" w:hAnsi="Wingdings" w:hint="default"/>
        <w:sz w:val="20"/>
      </w:rPr>
    </w:lvl>
    <w:lvl w:ilvl="6" w:tplc="420A0DEC" w:tentative="1">
      <w:start w:val="1"/>
      <w:numFmt w:val="bullet"/>
      <w:lvlText w:val=""/>
      <w:lvlJc w:val="left"/>
      <w:pPr>
        <w:tabs>
          <w:tab w:val="num" w:pos="5040"/>
        </w:tabs>
        <w:ind w:left="5040" w:hanging="360"/>
      </w:pPr>
      <w:rPr>
        <w:rFonts w:ascii="Wingdings" w:hAnsi="Wingdings" w:hint="default"/>
        <w:sz w:val="20"/>
      </w:rPr>
    </w:lvl>
    <w:lvl w:ilvl="7" w:tplc="8FE24AB6" w:tentative="1">
      <w:start w:val="1"/>
      <w:numFmt w:val="bullet"/>
      <w:lvlText w:val=""/>
      <w:lvlJc w:val="left"/>
      <w:pPr>
        <w:tabs>
          <w:tab w:val="num" w:pos="5760"/>
        </w:tabs>
        <w:ind w:left="5760" w:hanging="360"/>
      </w:pPr>
      <w:rPr>
        <w:rFonts w:ascii="Wingdings" w:hAnsi="Wingdings" w:hint="default"/>
        <w:sz w:val="20"/>
      </w:rPr>
    </w:lvl>
    <w:lvl w:ilvl="8" w:tplc="B2C84C9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95868"/>
    <w:multiLevelType w:val="hybridMultilevel"/>
    <w:tmpl w:val="B3EE4A1C"/>
    <w:lvl w:ilvl="0" w:tplc="E9C24664">
      <w:start w:val="1"/>
      <w:numFmt w:val="bullet"/>
      <w:pStyle w:val="ListBullet"/>
      <w:lvlText w:val="●"/>
      <w:lvlJc w:val="left"/>
      <w:pPr>
        <w:ind w:left="720" w:hanging="360"/>
      </w:pPr>
      <w:rPr>
        <w:u w:val="none"/>
      </w:rPr>
    </w:lvl>
    <w:lvl w:ilvl="1" w:tplc="EA58E1B4">
      <w:start w:val="1"/>
      <w:numFmt w:val="bullet"/>
      <w:lvlText w:val="○"/>
      <w:lvlJc w:val="left"/>
      <w:pPr>
        <w:ind w:left="1440" w:hanging="360"/>
      </w:pPr>
      <w:rPr>
        <w:u w:val="none"/>
      </w:rPr>
    </w:lvl>
    <w:lvl w:ilvl="2" w:tplc="5E683740">
      <w:start w:val="1"/>
      <w:numFmt w:val="bullet"/>
      <w:lvlText w:val="■"/>
      <w:lvlJc w:val="left"/>
      <w:pPr>
        <w:ind w:left="2160" w:hanging="360"/>
      </w:pPr>
      <w:rPr>
        <w:u w:val="none"/>
      </w:rPr>
    </w:lvl>
    <w:lvl w:ilvl="3" w:tplc="E0828118">
      <w:start w:val="1"/>
      <w:numFmt w:val="bullet"/>
      <w:lvlText w:val="●"/>
      <w:lvlJc w:val="left"/>
      <w:pPr>
        <w:ind w:left="2880" w:hanging="360"/>
      </w:pPr>
      <w:rPr>
        <w:u w:val="none"/>
      </w:rPr>
    </w:lvl>
    <w:lvl w:ilvl="4" w:tplc="1AC2CFF0">
      <w:start w:val="1"/>
      <w:numFmt w:val="bullet"/>
      <w:lvlText w:val="○"/>
      <w:lvlJc w:val="left"/>
      <w:pPr>
        <w:ind w:left="3600" w:hanging="360"/>
      </w:pPr>
      <w:rPr>
        <w:u w:val="none"/>
      </w:rPr>
    </w:lvl>
    <w:lvl w:ilvl="5" w:tplc="E6722DCE">
      <w:start w:val="1"/>
      <w:numFmt w:val="bullet"/>
      <w:lvlText w:val="■"/>
      <w:lvlJc w:val="left"/>
      <w:pPr>
        <w:ind w:left="4320" w:hanging="360"/>
      </w:pPr>
      <w:rPr>
        <w:u w:val="none"/>
      </w:rPr>
    </w:lvl>
    <w:lvl w:ilvl="6" w:tplc="8E8C2632">
      <w:start w:val="1"/>
      <w:numFmt w:val="bullet"/>
      <w:lvlText w:val="●"/>
      <w:lvlJc w:val="left"/>
      <w:pPr>
        <w:ind w:left="5040" w:hanging="360"/>
      </w:pPr>
      <w:rPr>
        <w:u w:val="none"/>
      </w:rPr>
    </w:lvl>
    <w:lvl w:ilvl="7" w:tplc="8F007B10">
      <w:start w:val="1"/>
      <w:numFmt w:val="bullet"/>
      <w:lvlText w:val="○"/>
      <w:lvlJc w:val="left"/>
      <w:pPr>
        <w:ind w:left="5760" w:hanging="360"/>
      </w:pPr>
      <w:rPr>
        <w:u w:val="none"/>
      </w:rPr>
    </w:lvl>
    <w:lvl w:ilvl="8" w:tplc="A2E01BA0">
      <w:start w:val="1"/>
      <w:numFmt w:val="bullet"/>
      <w:lvlText w:val="■"/>
      <w:lvlJc w:val="left"/>
      <w:pPr>
        <w:ind w:left="6480" w:hanging="360"/>
      </w:pPr>
      <w:rPr>
        <w:u w:val="none"/>
      </w:rPr>
    </w:lvl>
  </w:abstractNum>
  <w:abstractNum w:abstractNumId="3" w15:restartNumberingAfterBreak="0">
    <w:nsid w:val="09E41553"/>
    <w:multiLevelType w:val="hybridMultilevel"/>
    <w:tmpl w:val="90EE7F90"/>
    <w:lvl w:ilvl="0" w:tplc="D666A3AE">
      <w:start w:val="1"/>
      <w:numFmt w:val="bullet"/>
      <w:lvlText w:val=""/>
      <w:lvlJc w:val="left"/>
      <w:pPr>
        <w:tabs>
          <w:tab w:val="num" w:pos="720"/>
        </w:tabs>
        <w:ind w:left="720" w:hanging="360"/>
      </w:pPr>
      <w:rPr>
        <w:rFonts w:ascii="Symbol" w:hAnsi="Symbol" w:hint="default"/>
        <w:sz w:val="20"/>
      </w:rPr>
    </w:lvl>
    <w:lvl w:ilvl="1" w:tplc="BDB081D4" w:tentative="1">
      <w:start w:val="1"/>
      <w:numFmt w:val="bullet"/>
      <w:lvlText w:val="o"/>
      <w:lvlJc w:val="left"/>
      <w:pPr>
        <w:tabs>
          <w:tab w:val="num" w:pos="1440"/>
        </w:tabs>
        <w:ind w:left="1440" w:hanging="360"/>
      </w:pPr>
      <w:rPr>
        <w:rFonts w:ascii="Courier New" w:hAnsi="Courier New" w:hint="default"/>
        <w:sz w:val="20"/>
      </w:rPr>
    </w:lvl>
    <w:lvl w:ilvl="2" w:tplc="0D247B62" w:tentative="1">
      <w:start w:val="1"/>
      <w:numFmt w:val="bullet"/>
      <w:lvlText w:val=""/>
      <w:lvlJc w:val="left"/>
      <w:pPr>
        <w:tabs>
          <w:tab w:val="num" w:pos="2160"/>
        </w:tabs>
        <w:ind w:left="2160" w:hanging="360"/>
      </w:pPr>
      <w:rPr>
        <w:rFonts w:ascii="Wingdings" w:hAnsi="Wingdings" w:hint="default"/>
        <w:sz w:val="20"/>
      </w:rPr>
    </w:lvl>
    <w:lvl w:ilvl="3" w:tplc="ECFAB260" w:tentative="1">
      <w:start w:val="1"/>
      <w:numFmt w:val="bullet"/>
      <w:lvlText w:val=""/>
      <w:lvlJc w:val="left"/>
      <w:pPr>
        <w:tabs>
          <w:tab w:val="num" w:pos="2880"/>
        </w:tabs>
        <w:ind w:left="2880" w:hanging="360"/>
      </w:pPr>
      <w:rPr>
        <w:rFonts w:ascii="Wingdings" w:hAnsi="Wingdings" w:hint="default"/>
        <w:sz w:val="20"/>
      </w:rPr>
    </w:lvl>
    <w:lvl w:ilvl="4" w:tplc="B164EE66" w:tentative="1">
      <w:start w:val="1"/>
      <w:numFmt w:val="bullet"/>
      <w:lvlText w:val=""/>
      <w:lvlJc w:val="left"/>
      <w:pPr>
        <w:tabs>
          <w:tab w:val="num" w:pos="3600"/>
        </w:tabs>
        <w:ind w:left="3600" w:hanging="360"/>
      </w:pPr>
      <w:rPr>
        <w:rFonts w:ascii="Wingdings" w:hAnsi="Wingdings" w:hint="default"/>
        <w:sz w:val="20"/>
      </w:rPr>
    </w:lvl>
    <w:lvl w:ilvl="5" w:tplc="71CAF3A0" w:tentative="1">
      <w:start w:val="1"/>
      <w:numFmt w:val="bullet"/>
      <w:lvlText w:val=""/>
      <w:lvlJc w:val="left"/>
      <w:pPr>
        <w:tabs>
          <w:tab w:val="num" w:pos="4320"/>
        </w:tabs>
        <w:ind w:left="4320" w:hanging="360"/>
      </w:pPr>
      <w:rPr>
        <w:rFonts w:ascii="Wingdings" w:hAnsi="Wingdings" w:hint="default"/>
        <w:sz w:val="20"/>
      </w:rPr>
    </w:lvl>
    <w:lvl w:ilvl="6" w:tplc="CF6AC4C0" w:tentative="1">
      <w:start w:val="1"/>
      <w:numFmt w:val="bullet"/>
      <w:lvlText w:val=""/>
      <w:lvlJc w:val="left"/>
      <w:pPr>
        <w:tabs>
          <w:tab w:val="num" w:pos="5040"/>
        </w:tabs>
        <w:ind w:left="5040" w:hanging="360"/>
      </w:pPr>
      <w:rPr>
        <w:rFonts w:ascii="Wingdings" w:hAnsi="Wingdings" w:hint="default"/>
        <w:sz w:val="20"/>
      </w:rPr>
    </w:lvl>
    <w:lvl w:ilvl="7" w:tplc="B4606468" w:tentative="1">
      <w:start w:val="1"/>
      <w:numFmt w:val="bullet"/>
      <w:lvlText w:val=""/>
      <w:lvlJc w:val="left"/>
      <w:pPr>
        <w:tabs>
          <w:tab w:val="num" w:pos="5760"/>
        </w:tabs>
        <w:ind w:left="5760" w:hanging="360"/>
      </w:pPr>
      <w:rPr>
        <w:rFonts w:ascii="Wingdings" w:hAnsi="Wingdings" w:hint="default"/>
        <w:sz w:val="20"/>
      </w:rPr>
    </w:lvl>
    <w:lvl w:ilvl="8" w:tplc="614AABB2"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E148D"/>
    <w:multiLevelType w:val="hybridMultilevel"/>
    <w:tmpl w:val="111EE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70259F"/>
    <w:multiLevelType w:val="hybridMultilevel"/>
    <w:tmpl w:val="1F2AE4FA"/>
    <w:lvl w:ilvl="0" w:tplc="71C069A0">
      <w:start w:val="1"/>
      <w:numFmt w:val="bullet"/>
      <w:lvlText w:val=""/>
      <w:lvlJc w:val="left"/>
      <w:pPr>
        <w:tabs>
          <w:tab w:val="num" w:pos="720"/>
        </w:tabs>
        <w:ind w:left="720" w:hanging="360"/>
      </w:pPr>
      <w:rPr>
        <w:rFonts w:ascii="Symbol" w:hAnsi="Symbol" w:hint="default"/>
        <w:sz w:val="20"/>
      </w:rPr>
    </w:lvl>
    <w:lvl w:ilvl="1" w:tplc="BFF6BE06" w:tentative="1">
      <w:start w:val="1"/>
      <w:numFmt w:val="bullet"/>
      <w:lvlText w:val="o"/>
      <w:lvlJc w:val="left"/>
      <w:pPr>
        <w:tabs>
          <w:tab w:val="num" w:pos="1440"/>
        </w:tabs>
        <w:ind w:left="1440" w:hanging="360"/>
      </w:pPr>
      <w:rPr>
        <w:rFonts w:ascii="Courier New" w:hAnsi="Courier New" w:hint="default"/>
        <w:sz w:val="20"/>
      </w:rPr>
    </w:lvl>
    <w:lvl w:ilvl="2" w:tplc="7EBC500E" w:tentative="1">
      <w:start w:val="1"/>
      <w:numFmt w:val="bullet"/>
      <w:lvlText w:val=""/>
      <w:lvlJc w:val="left"/>
      <w:pPr>
        <w:tabs>
          <w:tab w:val="num" w:pos="2160"/>
        </w:tabs>
        <w:ind w:left="2160" w:hanging="360"/>
      </w:pPr>
      <w:rPr>
        <w:rFonts w:ascii="Wingdings" w:hAnsi="Wingdings" w:hint="default"/>
        <w:sz w:val="20"/>
      </w:rPr>
    </w:lvl>
    <w:lvl w:ilvl="3" w:tplc="9BF4733A" w:tentative="1">
      <w:start w:val="1"/>
      <w:numFmt w:val="bullet"/>
      <w:lvlText w:val=""/>
      <w:lvlJc w:val="left"/>
      <w:pPr>
        <w:tabs>
          <w:tab w:val="num" w:pos="2880"/>
        </w:tabs>
        <w:ind w:left="2880" w:hanging="360"/>
      </w:pPr>
      <w:rPr>
        <w:rFonts w:ascii="Wingdings" w:hAnsi="Wingdings" w:hint="default"/>
        <w:sz w:val="20"/>
      </w:rPr>
    </w:lvl>
    <w:lvl w:ilvl="4" w:tplc="F872DAF6" w:tentative="1">
      <w:start w:val="1"/>
      <w:numFmt w:val="bullet"/>
      <w:lvlText w:val=""/>
      <w:lvlJc w:val="left"/>
      <w:pPr>
        <w:tabs>
          <w:tab w:val="num" w:pos="3600"/>
        </w:tabs>
        <w:ind w:left="3600" w:hanging="360"/>
      </w:pPr>
      <w:rPr>
        <w:rFonts w:ascii="Wingdings" w:hAnsi="Wingdings" w:hint="default"/>
        <w:sz w:val="20"/>
      </w:rPr>
    </w:lvl>
    <w:lvl w:ilvl="5" w:tplc="899EF25E" w:tentative="1">
      <w:start w:val="1"/>
      <w:numFmt w:val="bullet"/>
      <w:lvlText w:val=""/>
      <w:lvlJc w:val="left"/>
      <w:pPr>
        <w:tabs>
          <w:tab w:val="num" w:pos="4320"/>
        </w:tabs>
        <w:ind w:left="4320" w:hanging="360"/>
      </w:pPr>
      <w:rPr>
        <w:rFonts w:ascii="Wingdings" w:hAnsi="Wingdings" w:hint="default"/>
        <w:sz w:val="20"/>
      </w:rPr>
    </w:lvl>
    <w:lvl w:ilvl="6" w:tplc="B08C99DC" w:tentative="1">
      <w:start w:val="1"/>
      <w:numFmt w:val="bullet"/>
      <w:lvlText w:val=""/>
      <w:lvlJc w:val="left"/>
      <w:pPr>
        <w:tabs>
          <w:tab w:val="num" w:pos="5040"/>
        </w:tabs>
        <w:ind w:left="5040" w:hanging="360"/>
      </w:pPr>
      <w:rPr>
        <w:rFonts w:ascii="Wingdings" w:hAnsi="Wingdings" w:hint="default"/>
        <w:sz w:val="20"/>
      </w:rPr>
    </w:lvl>
    <w:lvl w:ilvl="7" w:tplc="FF786C3E" w:tentative="1">
      <w:start w:val="1"/>
      <w:numFmt w:val="bullet"/>
      <w:lvlText w:val=""/>
      <w:lvlJc w:val="left"/>
      <w:pPr>
        <w:tabs>
          <w:tab w:val="num" w:pos="5760"/>
        </w:tabs>
        <w:ind w:left="5760" w:hanging="360"/>
      </w:pPr>
      <w:rPr>
        <w:rFonts w:ascii="Wingdings" w:hAnsi="Wingdings" w:hint="default"/>
        <w:sz w:val="20"/>
      </w:rPr>
    </w:lvl>
    <w:lvl w:ilvl="8" w:tplc="20943DFA"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316AC"/>
    <w:multiLevelType w:val="hybridMultilevel"/>
    <w:tmpl w:val="CFAEE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163EAA"/>
    <w:multiLevelType w:val="hybridMultilevel"/>
    <w:tmpl w:val="9730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6F7F16"/>
    <w:multiLevelType w:val="hybridMultilevel"/>
    <w:tmpl w:val="D7C40672"/>
    <w:lvl w:ilvl="0" w:tplc="398E6C6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EF1F86"/>
    <w:multiLevelType w:val="hybridMultilevel"/>
    <w:tmpl w:val="14CC21BA"/>
    <w:lvl w:ilvl="0" w:tplc="626A0CF8">
      <w:start w:val="1"/>
      <w:numFmt w:val="bullet"/>
      <w:pStyle w:val="ListBullet5"/>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8040A15"/>
    <w:multiLevelType w:val="hybridMultilevel"/>
    <w:tmpl w:val="D3F64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3B31A7"/>
    <w:multiLevelType w:val="hybridMultilevel"/>
    <w:tmpl w:val="45FE7566"/>
    <w:lvl w:ilvl="0" w:tplc="E90AB306">
      <w:start w:val="1"/>
      <w:numFmt w:val="bullet"/>
      <w:lvlText w:val=""/>
      <w:lvlJc w:val="left"/>
      <w:pPr>
        <w:tabs>
          <w:tab w:val="num" w:pos="720"/>
        </w:tabs>
        <w:ind w:left="720" w:hanging="360"/>
      </w:pPr>
      <w:rPr>
        <w:rFonts w:ascii="Symbol" w:hAnsi="Symbol" w:hint="default"/>
        <w:sz w:val="20"/>
      </w:rPr>
    </w:lvl>
    <w:lvl w:ilvl="1" w:tplc="A398947C" w:tentative="1">
      <w:start w:val="1"/>
      <w:numFmt w:val="bullet"/>
      <w:lvlText w:val="o"/>
      <w:lvlJc w:val="left"/>
      <w:pPr>
        <w:tabs>
          <w:tab w:val="num" w:pos="1440"/>
        </w:tabs>
        <w:ind w:left="1440" w:hanging="360"/>
      </w:pPr>
      <w:rPr>
        <w:rFonts w:ascii="Courier New" w:hAnsi="Courier New" w:hint="default"/>
        <w:sz w:val="20"/>
      </w:rPr>
    </w:lvl>
    <w:lvl w:ilvl="2" w:tplc="EB64FBC8" w:tentative="1">
      <w:start w:val="1"/>
      <w:numFmt w:val="bullet"/>
      <w:lvlText w:val=""/>
      <w:lvlJc w:val="left"/>
      <w:pPr>
        <w:tabs>
          <w:tab w:val="num" w:pos="2160"/>
        </w:tabs>
        <w:ind w:left="2160" w:hanging="360"/>
      </w:pPr>
      <w:rPr>
        <w:rFonts w:ascii="Wingdings" w:hAnsi="Wingdings" w:hint="default"/>
        <w:sz w:val="20"/>
      </w:rPr>
    </w:lvl>
    <w:lvl w:ilvl="3" w:tplc="DBD8A43C" w:tentative="1">
      <w:start w:val="1"/>
      <w:numFmt w:val="bullet"/>
      <w:lvlText w:val=""/>
      <w:lvlJc w:val="left"/>
      <w:pPr>
        <w:tabs>
          <w:tab w:val="num" w:pos="2880"/>
        </w:tabs>
        <w:ind w:left="2880" w:hanging="360"/>
      </w:pPr>
      <w:rPr>
        <w:rFonts w:ascii="Wingdings" w:hAnsi="Wingdings" w:hint="default"/>
        <w:sz w:val="20"/>
      </w:rPr>
    </w:lvl>
    <w:lvl w:ilvl="4" w:tplc="0B700B5E" w:tentative="1">
      <w:start w:val="1"/>
      <w:numFmt w:val="bullet"/>
      <w:lvlText w:val=""/>
      <w:lvlJc w:val="left"/>
      <w:pPr>
        <w:tabs>
          <w:tab w:val="num" w:pos="3600"/>
        </w:tabs>
        <w:ind w:left="3600" w:hanging="360"/>
      </w:pPr>
      <w:rPr>
        <w:rFonts w:ascii="Wingdings" w:hAnsi="Wingdings" w:hint="default"/>
        <w:sz w:val="20"/>
      </w:rPr>
    </w:lvl>
    <w:lvl w:ilvl="5" w:tplc="513A6CFC" w:tentative="1">
      <w:start w:val="1"/>
      <w:numFmt w:val="bullet"/>
      <w:lvlText w:val=""/>
      <w:lvlJc w:val="left"/>
      <w:pPr>
        <w:tabs>
          <w:tab w:val="num" w:pos="4320"/>
        </w:tabs>
        <w:ind w:left="4320" w:hanging="360"/>
      </w:pPr>
      <w:rPr>
        <w:rFonts w:ascii="Wingdings" w:hAnsi="Wingdings" w:hint="default"/>
        <w:sz w:val="20"/>
      </w:rPr>
    </w:lvl>
    <w:lvl w:ilvl="6" w:tplc="A272614C" w:tentative="1">
      <w:start w:val="1"/>
      <w:numFmt w:val="bullet"/>
      <w:lvlText w:val=""/>
      <w:lvlJc w:val="left"/>
      <w:pPr>
        <w:tabs>
          <w:tab w:val="num" w:pos="5040"/>
        </w:tabs>
        <w:ind w:left="5040" w:hanging="360"/>
      </w:pPr>
      <w:rPr>
        <w:rFonts w:ascii="Wingdings" w:hAnsi="Wingdings" w:hint="default"/>
        <w:sz w:val="20"/>
      </w:rPr>
    </w:lvl>
    <w:lvl w:ilvl="7" w:tplc="01766542" w:tentative="1">
      <w:start w:val="1"/>
      <w:numFmt w:val="bullet"/>
      <w:lvlText w:val=""/>
      <w:lvlJc w:val="left"/>
      <w:pPr>
        <w:tabs>
          <w:tab w:val="num" w:pos="5760"/>
        </w:tabs>
        <w:ind w:left="5760" w:hanging="360"/>
      </w:pPr>
      <w:rPr>
        <w:rFonts w:ascii="Wingdings" w:hAnsi="Wingdings" w:hint="default"/>
        <w:sz w:val="20"/>
      </w:rPr>
    </w:lvl>
    <w:lvl w:ilvl="8" w:tplc="EB7EE52C"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7D75AB"/>
    <w:multiLevelType w:val="hybridMultilevel"/>
    <w:tmpl w:val="F560F1C0"/>
    <w:lvl w:ilvl="0" w:tplc="B51A2146">
      <w:start w:val="1"/>
      <w:numFmt w:val="decimal"/>
      <w:pStyle w:val="Heading1"/>
      <w:lvlText w:val="%1."/>
      <w:lvlJc w:val="left"/>
      <w:pPr>
        <w:ind w:left="360" w:hanging="360"/>
      </w:pPr>
      <w:rPr>
        <w:rFonts w:ascii="Times New Roman" w:hAnsi="Times New Roman" w:cs="Times New Roman" w:hint="default"/>
        <w:b/>
        <w:bCs/>
        <w:sz w:val="24"/>
        <w:szCs w:val="24"/>
      </w:rPr>
    </w:lvl>
    <w:lvl w:ilvl="1" w:tplc="FAD6A890">
      <w:start w:val="4"/>
      <w:numFmt w:val="decimal"/>
      <w:lvlText w:val="%2."/>
      <w:lvlJc w:val="left"/>
      <w:pPr>
        <w:ind w:left="360" w:hanging="360"/>
      </w:pPr>
      <w:rPr>
        <w:rFonts w:hint="default"/>
        <w:b/>
        <w:sz w:val="24"/>
        <w:szCs w:val="24"/>
      </w:rPr>
    </w:lvl>
    <w:lvl w:ilvl="2" w:tplc="4C12B60A">
      <w:start w:val="5"/>
      <w:numFmt w:val="decimal"/>
      <w:lvlText w:val="%3."/>
      <w:lvlJc w:val="left"/>
      <w:pPr>
        <w:ind w:left="360" w:hanging="360"/>
      </w:pPr>
      <w:rPr>
        <w:rFonts w:hint="default"/>
        <w:b/>
        <w:bCs/>
        <w:color w:val="auto"/>
      </w:rPr>
    </w:lvl>
    <w:lvl w:ilvl="3" w:tplc="247AC85A">
      <w:start w:val="1"/>
      <w:numFmt w:val="decimal"/>
      <w:pStyle w:val="Heading4"/>
      <w:lvlText w:val="%1.%2.%3.%4"/>
      <w:lvlJc w:val="left"/>
      <w:pPr>
        <w:ind w:left="864" w:hanging="864"/>
      </w:pPr>
      <w:rPr>
        <w:b/>
        <w:bCs/>
      </w:rPr>
    </w:lvl>
    <w:lvl w:ilvl="4" w:tplc="E020BD3C">
      <w:start w:val="1"/>
      <w:numFmt w:val="decimal"/>
      <w:pStyle w:val="Heading5"/>
      <w:lvlText w:val="%1.%2.%3.%4.%5"/>
      <w:lvlJc w:val="left"/>
      <w:pPr>
        <w:ind w:left="1008" w:hanging="1008"/>
      </w:pPr>
    </w:lvl>
    <w:lvl w:ilvl="5" w:tplc="272E57BE">
      <w:start w:val="1"/>
      <w:numFmt w:val="decimal"/>
      <w:pStyle w:val="Heading6"/>
      <w:lvlText w:val="%1.%2.%3.%4.%5.%6"/>
      <w:lvlJc w:val="left"/>
      <w:pPr>
        <w:ind w:left="1152" w:hanging="1152"/>
      </w:pPr>
    </w:lvl>
    <w:lvl w:ilvl="6" w:tplc="6C56B9C2">
      <w:start w:val="1"/>
      <w:numFmt w:val="decimal"/>
      <w:pStyle w:val="Heading7"/>
      <w:lvlText w:val="%1.%2.%3.%4.%5.%6.%7"/>
      <w:lvlJc w:val="left"/>
      <w:pPr>
        <w:ind w:left="1296" w:hanging="1296"/>
      </w:pPr>
    </w:lvl>
    <w:lvl w:ilvl="7" w:tplc="C8061850">
      <w:start w:val="1"/>
      <w:numFmt w:val="decimal"/>
      <w:pStyle w:val="Heading8"/>
      <w:lvlText w:val="%1.%2.%3.%4.%5.%6.%7.%8"/>
      <w:lvlJc w:val="left"/>
      <w:pPr>
        <w:ind w:left="1440" w:hanging="1440"/>
      </w:pPr>
    </w:lvl>
    <w:lvl w:ilvl="8" w:tplc="FB82585A">
      <w:start w:val="1"/>
      <w:numFmt w:val="decimal"/>
      <w:pStyle w:val="Heading9"/>
      <w:lvlText w:val="%1.%2.%3.%4.%5.%6.%7.%8.%9"/>
      <w:lvlJc w:val="left"/>
      <w:pPr>
        <w:ind w:left="1584" w:hanging="1584"/>
      </w:pPr>
    </w:lvl>
  </w:abstractNum>
  <w:abstractNum w:abstractNumId="13" w15:restartNumberingAfterBreak="0">
    <w:nsid w:val="218F1883"/>
    <w:multiLevelType w:val="hybridMultilevel"/>
    <w:tmpl w:val="1FC05D36"/>
    <w:lvl w:ilvl="0" w:tplc="FC1C76CC">
      <w:start w:val="1"/>
      <w:numFmt w:val="bullet"/>
      <w:lvlText w:val=""/>
      <w:lvlJc w:val="left"/>
      <w:pPr>
        <w:tabs>
          <w:tab w:val="num" w:pos="720"/>
        </w:tabs>
        <w:ind w:left="720" w:hanging="360"/>
      </w:pPr>
      <w:rPr>
        <w:rFonts w:ascii="Symbol" w:hAnsi="Symbol" w:hint="default"/>
        <w:sz w:val="20"/>
      </w:rPr>
    </w:lvl>
    <w:lvl w:ilvl="1" w:tplc="11D0BDC6" w:tentative="1">
      <w:start w:val="1"/>
      <w:numFmt w:val="bullet"/>
      <w:lvlText w:val="o"/>
      <w:lvlJc w:val="left"/>
      <w:pPr>
        <w:tabs>
          <w:tab w:val="num" w:pos="1440"/>
        </w:tabs>
        <w:ind w:left="1440" w:hanging="360"/>
      </w:pPr>
      <w:rPr>
        <w:rFonts w:ascii="Courier New" w:hAnsi="Courier New" w:hint="default"/>
        <w:sz w:val="20"/>
      </w:rPr>
    </w:lvl>
    <w:lvl w:ilvl="2" w:tplc="D1926F7C" w:tentative="1">
      <w:start w:val="1"/>
      <w:numFmt w:val="bullet"/>
      <w:lvlText w:val=""/>
      <w:lvlJc w:val="left"/>
      <w:pPr>
        <w:tabs>
          <w:tab w:val="num" w:pos="2160"/>
        </w:tabs>
        <w:ind w:left="2160" w:hanging="360"/>
      </w:pPr>
      <w:rPr>
        <w:rFonts w:ascii="Wingdings" w:hAnsi="Wingdings" w:hint="default"/>
        <w:sz w:val="20"/>
      </w:rPr>
    </w:lvl>
    <w:lvl w:ilvl="3" w:tplc="3FA03E1E" w:tentative="1">
      <w:start w:val="1"/>
      <w:numFmt w:val="bullet"/>
      <w:lvlText w:val=""/>
      <w:lvlJc w:val="left"/>
      <w:pPr>
        <w:tabs>
          <w:tab w:val="num" w:pos="2880"/>
        </w:tabs>
        <w:ind w:left="2880" w:hanging="360"/>
      </w:pPr>
      <w:rPr>
        <w:rFonts w:ascii="Wingdings" w:hAnsi="Wingdings" w:hint="default"/>
        <w:sz w:val="20"/>
      </w:rPr>
    </w:lvl>
    <w:lvl w:ilvl="4" w:tplc="7526C624" w:tentative="1">
      <w:start w:val="1"/>
      <w:numFmt w:val="bullet"/>
      <w:lvlText w:val=""/>
      <w:lvlJc w:val="left"/>
      <w:pPr>
        <w:tabs>
          <w:tab w:val="num" w:pos="3600"/>
        </w:tabs>
        <w:ind w:left="3600" w:hanging="360"/>
      </w:pPr>
      <w:rPr>
        <w:rFonts w:ascii="Wingdings" w:hAnsi="Wingdings" w:hint="default"/>
        <w:sz w:val="20"/>
      </w:rPr>
    </w:lvl>
    <w:lvl w:ilvl="5" w:tplc="0A3E26F4" w:tentative="1">
      <w:start w:val="1"/>
      <w:numFmt w:val="bullet"/>
      <w:lvlText w:val=""/>
      <w:lvlJc w:val="left"/>
      <w:pPr>
        <w:tabs>
          <w:tab w:val="num" w:pos="4320"/>
        </w:tabs>
        <w:ind w:left="4320" w:hanging="360"/>
      </w:pPr>
      <w:rPr>
        <w:rFonts w:ascii="Wingdings" w:hAnsi="Wingdings" w:hint="default"/>
        <w:sz w:val="20"/>
      </w:rPr>
    </w:lvl>
    <w:lvl w:ilvl="6" w:tplc="C0AE8010" w:tentative="1">
      <w:start w:val="1"/>
      <w:numFmt w:val="bullet"/>
      <w:lvlText w:val=""/>
      <w:lvlJc w:val="left"/>
      <w:pPr>
        <w:tabs>
          <w:tab w:val="num" w:pos="5040"/>
        </w:tabs>
        <w:ind w:left="5040" w:hanging="360"/>
      </w:pPr>
      <w:rPr>
        <w:rFonts w:ascii="Wingdings" w:hAnsi="Wingdings" w:hint="default"/>
        <w:sz w:val="20"/>
      </w:rPr>
    </w:lvl>
    <w:lvl w:ilvl="7" w:tplc="777EB684" w:tentative="1">
      <w:start w:val="1"/>
      <w:numFmt w:val="bullet"/>
      <w:lvlText w:val=""/>
      <w:lvlJc w:val="left"/>
      <w:pPr>
        <w:tabs>
          <w:tab w:val="num" w:pos="5760"/>
        </w:tabs>
        <w:ind w:left="5760" w:hanging="360"/>
      </w:pPr>
      <w:rPr>
        <w:rFonts w:ascii="Wingdings" w:hAnsi="Wingdings" w:hint="default"/>
        <w:sz w:val="20"/>
      </w:rPr>
    </w:lvl>
    <w:lvl w:ilvl="8" w:tplc="7C46F774"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1C1066"/>
    <w:multiLevelType w:val="hybridMultilevel"/>
    <w:tmpl w:val="724AE54E"/>
    <w:lvl w:ilvl="0" w:tplc="F0524416">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6280176"/>
    <w:multiLevelType w:val="hybridMultilevel"/>
    <w:tmpl w:val="F2A4202A"/>
    <w:lvl w:ilvl="0" w:tplc="170EE59A">
      <w:start w:val="1"/>
      <w:numFmt w:val="bullet"/>
      <w:lvlText w:val=""/>
      <w:lvlJc w:val="left"/>
      <w:pPr>
        <w:tabs>
          <w:tab w:val="num" w:pos="720"/>
        </w:tabs>
        <w:ind w:left="720" w:hanging="360"/>
      </w:pPr>
      <w:rPr>
        <w:rFonts w:ascii="Symbol" w:hAnsi="Symbol" w:hint="default"/>
        <w:sz w:val="20"/>
      </w:rPr>
    </w:lvl>
    <w:lvl w:ilvl="1" w:tplc="E8C21C9E">
      <w:start w:val="1"/>
      <w:numFmt w:val="bullet"/>
      <w:lvlText w:val="o"/>
      <w:lvlJc w:val="left"/>
      <w:pPr>
        <w:tabs>
          <w:tab w:val="num" w:pos="1440"/>
        </w:tabs>
        <w:ind w:left="1440" w:hanging="360"/>
      </w:pPr>
      <w:rPr>
        <w:rFonts w:ascii="Courier New" w:hAnsi="Courier New" w:hint="default"/>
        <w:sz w:val="20"/>
      </w:rPr>
    </w:lvl>
    <w:lvl w:ilvl="2" w:tplc="27544CDA" w:tentative="1">
      <w:start w:val="1"/>
      <w:numFmt w:val="bullet"/>
      <w:lvlText w:val=""/>
      <w:lvlJc w:val="left"/>
      <w:pPr>
        <w:tabs>
          <w:tab w:val="num" w:pos="2160"/>
        </w:tabs>
        <w:ind w:left="2160" w:hanging="360"/>
      </w:pPr>
      <w:rPr>
        <w:rFonts w:ascii="Wingdings" w:hAnsi="Wingdings" w:hint="default"/>
        <w:sz w:val="20"/>
      </w:rPr>
    </w:lvl>
    <w:lvl w:ilvl="3" w:tplc="9CBA0866" w:tentative="1">
      <w:start w:val="1"/>
      <w:numFmt w:val="bullet"/>
      <w:lvlText w:val=""/>
      <w:lvlJc w:val="left"/>
      <w:pPr>
        <w:tabs>
          <w:tab w:val="num" w:pos="2880"/>
        </w:tabs>
        <w:ind w:left="2880" w:hanging="360"/>
      </w:pPr>
      <w:rPr>
        <w:rFonts w:ascii="Wingdings" w:hAnsi="Wingdings" w:hint="default"/>
        <w:sz w:val="20"/>
      </w:rPr>
    </w:lvl>
    <w:lvl w:ilvl="4" w:tplc="6E427AE6" w:tentative="1">
      <w:start w:val="1"/>
      <w:numFmt w:val="bullet"/>
      <w:lvlText w:val=""/>
      <w:lvlJc w:val="left"/>
      <w:pPr>
        <w:tabs>
          <w:tab w:val="num" w:pos="3600"/>
        </w:tabs>
        <w:ind w:left="3600" w:hanging="360"/>
      </w:pPr>
      <w:rPr>
        <w:rFonts w:ascii="Wingdings" w:hAnsi="Wingdings" w:hint="default"/>
        <w:sz w:val="20"/>
      </w:rPr>
    </w:lvl>
    <w:lvl w:ilvl="5" w:tplc="3B801566" w:tentative="1">
      <w:start w:val="1"/>
      <w:numFmt w:val="bullet"/>
      <w:lvlText w:val=""/>
      <w:lvlJc w:val="left"/>
      <w:pPr>
        <w:tabs>
          <w:tab w:val="num" w:pos="4320"/>
        </w:tabs>
        <w:ind w:left="4320" w:hanging="360"/>
      </w:pPr>
      <w:rPr>
        <w:rFonts w:ascii="Wingdings" w:hAnsi="Wingdings" w:hint="default"/>
        <w:sz w:val="20"/>
      </w:rPr>
    </w:lvl>
    <w:lvl w:ilvl="6" w:tplc="33FE03C6" w:tentative="1">
      <w:start w:val="1"/>
      <w:numFmt w:val="bullet"/>
      <w:lvlText w:val=""/>
      <w:lvlJc w:val="left"/>
      <w:pPr>
        <w:tabs>
          <w:tab w:val="num" w:pos="5040"/>
        </w:tabs>
        <w:ind w:left="5040" w:hanging="360"/>
      </w:pPr>
      <w:rPr>
        <w:rFonts w:ascii="Wingdings" w:hAnsi="Wingdings" w:hint="default"/>
        <w:sz w:val="20"/>
      </w:rPr>
    </w:lvl>
    <w:lvl w:ilvl="7" w:tplc="FFB21DDA" w:tentative="1">
      <w:start w:val="1"/>
      <w:numFmt w:val="bullet"/>
      <w:lvlText w:val=""/>
      <w:lvlJc w:val="left"/>
      <w:pPr>
        <w:tabs>
          <w:tab w:val="num" w:pos="5760"/>
        </w:tabs>
        <w:ind w:left="5760" w:hanging="360"/>
      </w:pPr>
      <w:rPr>
        <w:rFonts w:ascii="Wingdings" w:hAnsi="Wingdings" w:hint="default"/>
        <w:sz w:val="20"/>
      </w:rPr>
    </w:lvl>
    <w:lvl w:ilvl="8" w:tplc="9D820524"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F82C21"/>
    <w:multiLevelType w:val="hybridMultilevel"/>
    <w:tmpl w:val="620A7D9C"/>
    <w:lvl w:ilvl="0" w:tplc="B3AC81C8">
      <w:start w:val="1"/>
      <w:numFmt w:val="bullet"/>
      <w:lvlText w:val=""/>
      <w:lvlJc w:val="left"/>
      <w:pPr>
        <w:tabs>
          <w:tab w:val="num" w:pos="720"/>
        </w:tabs>
        <w:ind w:left="720" w:hanging="360"/>
      </w:pPr>
      <w:rPr>
        <w:rFonts w:ascii="Symbol" w:hAnsi="Symbol" w:hint="default"/>
        <w:sz w:val="20"/>
      </w:rPr>
    </w:lvl>
    <w:lvl w:ilvl="1" w:tplc="5A2EF0F8" w:tentative="1">
      <w:start w:val="1"/>
      <w:numFmt w:val="bullet"/>
      <w:lvlText w:val="o"/>
      <w:lvlJc w:val="left"/>
      <w:pPr>
        <w:tabs>
          <w:tab w:val="num" w:pos="1440"/>
        </w:tabs>
        <w:ind w:left="1440" w:hanging="360"/>
      </w:pPr>
      <w:rPr>
        <w:rFonts w:ascii="Courier New" w:hAnsi="Courier New" w:hint="default"/>
        <w:sz w:val="20"/>
      </w:rPr>
    </w:lvl>
    <w:lvl w:ilvl="2" w:tplc="DD8E2D94" w:tentative="1">
      <w:start w:val="1"/>
      <w:numFmt w:val="bullet"/>
      <w:lvlText w:val=""/>
      <w:lvlJc w:val="left"/>
      <w:pPr>
        <w:tabs>
          <w:tab w:val="num" w:pos="2160"/>
        </w:tabs>
        <w:ind w:left="2160" w:hanging="360"/>
      </w:pPr>
      <w:rPr>
        <w:rFonts w:ascii="Wingdings" w:hAnsi="Wingdings" w:hint="default"/>
        <w:sz w:val="20"/>
      </w:rPr>
    </w:lvl>
    <w:lvl w:ilvl="3" w:tplc="090A2442" w:tentative="1">
      <w:start w:val="1"/>
      <w:numFmt w:val="bullet"/>
      <w:lvlText w:val=""/>
      <w:lvlJc w:val="left"/>
      <w:pPr>
        <w:tabs>
          <w:tab w:val="num" w:pos="2880"/>
        </w:tabs>
        <w:ind w:left="2880" w:hanging="360"/>
      </w:pPr>
      <w:rPr>
        <w:rFonts w:ascii="Wingdings" w:hAnsi="Wingdings" w:hint="default"/>
        <w:sz w:val="20"/>
      </w:rPr>
    </w:lvl>
    <w:lvl w:ilvl="4" w:tplc="65A60684" w:tentative="1">
      <w:start w:val="1"/>
      <w:numFmt w:val="bullet"/>
      <w:lvlText w:val=""/>
      <w:lvlJc w:val="left"/>
      <w:pPr>
        <w:tabs>
          <w:tab w:val="num" w:pos="3600"/>
        </w:tabs>
        <w:ind w:left="3600" w:hanging="360"/>
      </w:pPr>
      <w:rPr>
        <w:rFonts w:ascii="Wingdings" w:hAnsi="Wingdings" w:hint="default"/>
        <w:sz w:val="20"/>
      </w:rPr>
    </w:lvl>
    <w:lvl w:ilvl="5" w:tplc="4DB0E692" w:tentative="1">
      <w:start w:val="1"/>
      <w:numFmt w:val="bullet"/>
      <w:lvlText w:val=""/>
      <w:lvlJc w:val="left"/>
      <w:pPr>
        <w:tabs>
          <w:tab w:val="num" w:pos="4320"/>
        </w:tabs>
        <w:ind w:left="4320" w:hanging="360"/>
      </w:pPr>
      <w:rPr>
        <w:rFonts w:ascii="Wingdings" w:hAnsi="Wingdings" w:hint="default"/>
        <w:sz w:val="20"/>
      </w:rPr>
    </w:lvl>
    <w:lvl w:ilvl="6" w:tplc="03CE3730" w:tentative="1">
      <w:start w:val="1"/>
      <w:numFmt w:val="bullet"/>
      <w:lvlText w:val=""/>
      <w:lvlJc w:val="left"/>
      <w:pPr>
        <w:tabs>
          <w:tab w:val="num" w:pos="5040"/>
        </w:tabs>
        <w:ind w:left="5040" w:hanging="360"/>
      </w:pPr>
      <w:rPr>
        <w:rFonts w:ascii="Wingdings" w:hAnsi="Wingdings" w:hint="default"/>
        <w:sz w:val="20"/>
      </w:rPr>
    </w:lvl>
    <w:lvl w:ilvl="7" w:tplc="A3B4C398" w:tentative="1">
      <w:start w:val="1"/>
      <w:numFmt w:val="bullet"/>
      <w:lvlText w:val=""/>
      <w:lvlJc w:val="left"/>
      <w:pPr>
        <w:tabs>
          <w:tab w:val="num" w:pos="5760"/>
        </w:tabs>
        <w:ind w:left="5760" w:hanging="360"/>
      </w:pPr>
      <w:rPr>
        <w:rFonts w:ascii="Wingdings" w:hAnsi="Wingdings" w:hint="default"/>
        <w:sz w:val="20"/>
      </w:rPr>
    </w:lvl>
    <w:lvl w:ilvl="8" w:tplc="30DE21F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24E2F"/>
    <w:multiLevelType w:val="hybridMultilevel"/>
    <w:tmpl w:val="3ED6FED8"/>
    <w:lvl w:ilvl="0" w:tplc="B1B605C8">
      <w:start w:val="1"/>
      <w:numFmt w:val="decimal"/>
      <w:lvlText w:val="%1."/>
      <w:lvlJc w:val="left"/>
      <w:pPr>
        <w:ind w:left="780" w:hanging="360"/>
      </w:pPr>
    </w:lvl>
    <w:lvl w:ilvl="1" w:tplc="252EE09A">
      <w:start w:val="1"/>
      <w:numFmt w:val="lowerLetter"/>
      <w:lvlText w:val="%2."/>
      <w:lvlJc w:val="left"/>
      <w:pPr>
        <w:ind w:left="1500" w:hanging="360"/>
      </w:pPr>
    </w:lvl>
    <w:lvl w:ilvl="2" w:tplc="FB9410CA">
      <w:start w:val="1"/>
      <w:numFmt w:val="lowerRoman"/>
      <w:lvlText w:val="%3."/>
      <w:lvlJc w:val="right"/>
      <w:pPr>
        <w:ind w:left="2220" w:hanging="180"/>
      </w:pPr>
    </w:lvl>
    <w:lvl w:ilvl="3" w:tplc="752A4242">
      <w:start w:val="1"/>
      <w:numFmt w:val="decimal"/>
      <w:lvlText w:val="%4."/>
      <w:lvlJc w:val="left"/>
      <w:pPr>
        <w:ind w:left="2940" w:hanging="360"/>
      </w:pPr>
    </w:lvl>
    <w:lvl w:ilvl="4" w:tplc="733A1C02">
      <w:start w:val="1"/>
      <w:numFmt w:val="lowerLetter"/>
      <w:lvlText w:val="%5."/>
      <w:lvlJc w:val="left"/>
      <w:pPr>
        <w:ind w:left="3660" w:hanging="360"/>
      </w:pPr>
    </w:lvl>
    <w:lvl w:ilvl="5" w:tplc="C1A09D88">
      <w:start w:val="1"/>
      <w:numFmt w:val="lowerRoman"/>
      <w:lvlText w:val="%6."/>
      <w:lvlJc w:val="right"/>
      <w:pPr>
        <w:ind w:left="4380" w:hanging="180"/>
      </w:pPr>
    </w:lvl>
    <w:lvl w:ilvl="6" w:tplc="DEC48E44">
      <w:start w:val="1"/>
      <w:numFmt w:val="decimal"/>
      <w:lvlText w:val="%7."/>
      <w:lvlJc w:val="left"/>
      <w:pPr>
        <w:ind w:left="5100" w:hanging="360"/>
      </w:pPr>
    </w:lvl>
    <w:lvl w:ilvl="7" w:tplc="39668340">
      <w:start w:val="1"/>
      <w:numFmt w:val="lowerLetter"/>
      <w:lvlText w:val="%8."/>
      <w:lvlJc w:val="left"/>
      <w:pPr>
        <w:ind w:left="5820" w:hanging="360"/>
      </w:pPr>
    </w:lvl>
    <w:lvl w:ilvl="8" w:tplc="B2201FB2">
      <w:start w:val="1"/>
      <w:numFmt w:val="lowerRoman"/>
      <w:lvlText w:val="%9."/>
      <w:lvlJc w:val="right"/>
      <w:pPr>
        <w:ind w:left="6540" w:hanging="180"/>
      </w:pPr>
    </w:lvl>
  </w:abstractNum>
  <w:abstractNum w:abstractNumId="18" w15:restartNumberingAfterBreak="0">
    <w:nsid w:val="29E44A89"/>
    <w:multiLevelType w:val="hybridMultilevel"/>
    <w:tmpl w:val="5576F4D8"/>
    <w:lvl w:ilvl="0" w:tplc="3CD2BD8E">
      <w:start w:val="2"/>
      <w:numFmt w:val="bullet"/>
      <w:pStyle w:val="ListBullet4"/>
      <w:lvlText w:val="-"/>
      <w:lvlJc w:val="left"/>
      <w:pPr>
        <w:ind w:left="720" w:hanging="360"/>
      </w:pPr>
      <w:rPr>
        <w:rFonts w:ascii="Times New Roman" w:eastAsia="Times New Roman" w:hAnsi="Times New Roman" w:cs="Times New Roman"/>
      </w:rPr>
    </w:lvl>
    <w:lvl w:ilvl="1" w:tplc="9E243E16">
      <w:start w:val="2"/>
      <w:numFmt w:val="bullet"/>
      <w:lvlText w:val="-"/>
      <w:lvlJc w:val="left"/>
      <w:pPr>
        <w:ind w:left="1440" w:hanging="360"/>
      </w:pPr>
      <w:rPr>
        <w:rFonts w:ascii="Times New Roman" w:eastAsia="Times New Roman" w:hAnsi="Times New Roman" w:cs="Times New Roman"/>
      </w:rPr>
    </w:lvl>
    <w:lvl w:ilvl="2" w:tplc="39E8DFEC">
      <w:start w:val="1"/>
      <w:numFmt w:val="bullet"/>
      <w:lvlText w:val="▪"/>
      <w:lvlJc w:val="left"/>
      <w:pPr>
        <w:ind w:left="2160" w:hanging="360"/>
      </w:pPr>
      <w:rPr>
        <w:rFonts w:ascii="Noto Sans Symbols" w:eastAsia="Noto Sans Symbols" w:hAnsi="Noto Sans Symbols" w:cs="Noto Sans Symbols"/>
      </w:rPr>
    </w:lvl>
    <w:lvl w:ilvl="3" w:tplc="F2DEE5E6">
      <w:start w:val="1"/>
      <w:numFmt w:val="bullet"/>
      <w:lvlText w:val="●"/>
      <w:lvlJc w:val="left"/>
      <w:pPr>
        <w:ind w:left="2880" w:hanging="360"/>
      </w:pPr>
      <w:rPr>
        <w:rFonts w:ascii="Noto Sans Symbols" w:eastAsia="Noto Sans Symbols" w:hAnsi="Noto Sans Symbols" w:cs="Noto Sans Symbols"/>
      </w:rPr>
    </w:lvl>
    <w:lvl w:ilvl="4" w:tplc="6D2C8BCC">
      <w:start w:val="1"/>
      <w:numFmt w:val="bullet"/>
      <w:lvlText w:val="o"/>
      <w:lvlJc w:val="left"/>
      <w:pPr>
        <w:ind w:left="3600" w:hanging="360"/>
      </w:pPr>
      <w:rPr>
        <w:rFonts w:ascii="Courier New" w:eastAsia="Courier New" w:hAnsi="Courier New" w:cs="Courier New"/>
      </w:rPr>
    </w:lvl>
    <w:lvl w:ilvl="5" w:tplc="A1C8284C">
      <w:start w:val="1"/>
      <w:numFmt w:val="bullet"/>
      <w:lvlText w:val="▪"/>
      <w:lvlJc w:val="left"/>
      <w:pPr>
        <w:ind w:left="4320" w:hanging="360"/>
      </w:pPr>
      <w:rPr>
        <w:rFonts w:ascii="Noto Sans Symbols" w:eastAsia="Noto Sans Symbols" w:hAnsi="Noto Sans Symbols" w:cs="Noto Sans Symbols"/>
      </w:rPr>
    </w:lvl>
    <w:lvl w:ilvl="6" w:tplc="45F66DCE">
      <w:start w:val="1"/>
      <w:numFmt w:val="bullet"/>
      <w:lvlText w:val="●"/>
      <w:lvlJc w:val="left"/>
      <w:pPr>
        <w:ind w:left="5040" w:hanging="360"/>
      </w:pPr>
      <w:rPr>
        <w:rFonts w:ascii="Noto Sans Symbols" w:eastAsia="Noto Sans Symbols" w:hAnsi="Noto Sans Symbols" w:cs="Noto Sans Symbols"/>
      </w:rPr>
    </w:lvl>
    <w:lvl w:ilvl="7" w:tplc="0B842A4C">
      <w:start w:val="1"/>
      <w:numFmt w:val="bullet"/>
      <w:lvlText w:val="o"/>
      <w:lvlJc w:val="left"/>
      <w:pPr>
        <w:ind w:left="5760" w:hanging="360"/>
      </w:pPr>
      <w:rPr>
        <w:rFonts w:ascii="Courier New" w:eastAsia="Courier New" w:hAnsi="Courier New" w:cs="Courier New"/>
      </w:rPr>
    </w:lvl>
    <w:lvl w:ilvl="8" w:tplc="EEBEA736">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6E678A"/>
    <w:multiLevelType w:val="hybridMultilevel"/>
    <w:tmpl w:val="B22CE32A"/>
    <w:lvl w:ilvl="0" w:tplc="77F43DA6">
      <w:start w:val="1"/>
      <w:numFmt w:val="bullet"/>
      <w:lvlText w:val=""/>
      <w:lvlJc w:val="left"/>
      <w:pPr>
        <w:tabs>
          <w:tab w:val="num" w:pos="720"/>
        </w:tabs>
        <w:ind w:left="720" w:hanging="360"/>
      </w:pPr>
      <w:rPr>
        <w:rFonts w:ascii="Symbol" w:hAnsi="Symbol" w:hint="default"/>
        <w:sz w:val="20"/>
      </w:rPr>
    </w:lvl>
    <w:lvl w:ilvl="1" w:tplc="56E02460" w:tentative="1">
      <w:start w:val="1"/>
      <w:numFmt w:val="bullet"/>
      <w:lvlText w:val="o"/>
      <w:lvlJc w:val="left"/>
      <w:pPr>
        <w:tabs>
          <w:tab w:val="num" w:pos="1440"/>
        </w:tabs>
        <w:ind w:left="1440" w:hanging="360"/>
      </w:pPr>
      <w:rPr>
        <w:rFonts w:ascii="Courier New" w:hAnsi="Courier New" w:hint="default"/>
        <w:sz w:val="20"/>
      </w:rPr>
    </w:lvl>
    <w:lvl w:ilvl="2" w:tplc="F23A56EC" w:tentative="1">
      <w:start w:val="1"/>
      <w:numFmt w:val="bullet"/>
      <w:lvlText w:val=""/>
      <w:lvlJc w:val="left"/>
      <w:pPr>
        <w:tabs>
          <w:tab w:val="num" w:pos="2160"/>
        </w:tabs>
        <w:ind w:left="2160" w:hanging="360"/>
      </w:pPr>
      <w:rPr>
        <w:rFonts w:ascii="Wingdings" w:hAnsi="Wingdings" w:hint="default"/>
        <w:sz w:val="20"/>
      </w:rPr>
    </w:lvl>
    <w:lvl w:ilvl="3" w:tplc="1F0EBF28" w:tentative="1">
      <w:start w:val="1"/>
      <w:numFmt w:val="bullet"/>
      <w:lvlText w:val=""/>
      <w:lvlJc w:val="left"/>
      <w:pPr>
        <w:tabs>
          <w:tab w:val="num" w:pos="2880"/>
        </w:tabs>
        <w:ind w:left="2880" w:hanging="360"/>
      </w:pPr>
      <w:rPr>
        <w:rFonts w:ascii="Wingdings" w:hAnsi="Wingdings" w:hint="default"/>
        <w:sz w:val="20"/>
      </w:rPr>
    </w:lvl>
    <w:lvl w:ilvl="4" w:tplc="ED0CA0BC" w:tentative="1">
      <w:start w:val="1"/>
      <w:numFmt w:val="bullet"/>
      <w:lvlText w:val=""/>
      <w:lvlJc w:val="left"/>
      <w:pPr>
        <w:tabs>
          <w:tab w:val="num" w:pos="3600"/>
        </w:tabs>
        <w:ind w:left="3600" w:hanging="360"/>
      </w:pPr>
      <w:rPr>
        <w:rFonts w:ascii="Wingdings" w:hAnsi="Wingdings" w:hint="default"/>
        <w:sz w:val="20"/>
      </w:rPr>
    </w:lvl>
    <w:lvl w:ilvl="5" w:tplc="E6BC4E8A" w:tentative="1">
      <w:start w:val="1"/>
      <w:numFmt w:val="bullet"/>
      <w:lvlText w:val=""/>
      <w:lvlJc w:val="left"/>
      <w:pPr>
        <w:tabs>
          <w:tab w:val="num" w:pos="4320"/>
        </w:tabs>
        <w:ind w:left="4320" w:hanging="360"/>
      </w:pPr>
      <w:rPr>
        <w:rFonts w:ascii="Wingdings" w:hAnsi="Wingdings" w:hint="default"/>
        <w:sz w:val="20"/>
      </w:rPr>
    </w:lvl>
    <w:lvl w:ilvl="6" w:tplc="89CE1004" w:tentative="1">
      <w:start w:val="1"/>
      <w:numFmt w:val="bullet"/>
      <w:lvlText w:val=""/>
      <w:lvlJc w:val="left"/>
      <w:pPr>
        <w:tabs>
          <w:tab w:val="num" w:pos="5040"/>
        </w:tabs>
        <w:ind w:left="5040" w:hanging="360"/>
      </w:pPr>
      <w:rPr>
        <w:rFonts w:ascii="Wingdings" w:hAnsi="Wingdings" w:hint="default"/>
        <w:sz w:val="20"/>
      </w:rPr>
    </w:lvl>
    <w:lvl w:ilvl="7" w:tplc="A9D6E000" w:tentative="1">
      <w:start w:val="1"/>
      <w:numFmt w:val="bullet"/>
      <w:lvlText w:val=""/>
      <w:lvlJc w:val="left"/>
      <w:pPr>
        <w:tabs>
          <w:tab w:val="num" w:pos="5760"/>
        </w:tabs>
        <w:ind w:left="5760" w:hanging="360"/>
      </w:pPr>
      <w:rPr>
        <w:rFonts w:ascii="Wingdings" w:hAnsi="Wingdings" w:hint="default"/>
        <w:sz w:val="20"/>
      </w:rPr>
    </w:lvl>
    <w:lvl w:ilvl="8" w:tplc="205AA426"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BE63D5"/>
    <w:multiLevelType w:val="hybridMultilevel"/>
    <w:tmpl w:val="754A3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F77847"/>
    <w:multiLevelType w:val="hybridMultilevel"/>
    <w:tmpl w:val="1C2E642E"/>
    <w:lvl w:ilvl="0" w:tplc="0FA80AB8">
      <w:start w:val="1"/>
      <w:numFmt w:val="bullet"/>
      <w:lvlText w:val=""/>
      <w:lvlJc w:val="left"/>
      <w:pPr>
        <w:tabs>
          <w:tab w:val="num" w:pos="720"/>
        </w:tabs>
        <w:ind w:left="720" w:hanging="360"/>
      </w:pPr>
      <w:rPr>
        <w:rFonts w:ascii="Symbol" w:hAnsi="Symbol" w:hint="default"/>
        <w:sz w:val="20"/>
      </w:rPr>
    </w:lvl>
    <w:lvl w:ilvl="1" w:tplc="9E8A85E4" w:tentative="1">
      <w:start w:val="1"/>
      <w:numFmt w:val="bullet"/>
      <w:lvlText w:val="o"/>
      <w:lvlJc w:val="left"/>
      <w:pPr>
        <w:tabs>
          <w:tab w:val="num" w:pos="1440"/>
        </w:tabs>
        <w:ind w:left="1440" w:hanging="360"/>
      </w:pPr>
      <w:rPr>
        <w:rFonts w:ascii="Courier New" w:hAnsi="Courier New" w:hint="default"/>
        <w:sz w:val="20"/>
      </w:rPr>
    </w:lvl>
    <w:lvl w:ilvl="2" w:tplc="1F148844" w:tentative="1">
      <w:start w:val="1"/>
      <w:numFmt w:val="bullet"/>
      <w:lvlText w:val=""/>
      <w:lvlJc w:val="left"/>
      <w:pPr>
        <w:tabs>
          <w:tab w:val="num" w:pos="2160"/>
        </w:tabs>
        <w:ind w:left="2160" w:hanging="360"/>
      </w:pPr>
      <w:rPr>
        <w:rFonts w:ascii="Wingdings" w:hAnsi="Wingdings" w:hint="default"/>
        <w:sz w:val="20"/>
      </w:rPr>
    </w:lvl>
    <w:lvl w:ilvl="3" w:tplc="08503B48" w:tentative="1">
      <w:start w:val="1"/>
      <w:numFmt w:val="bullet"/>
      <w:lvlText w:val=""/>
      <w:lvlJc w:val="left"/>
      <w:pPr>
        <w:tabs>
          <w:tab w:val="num" w:pos="2880"/>
        </w:tabs>
        <w:ind w:left="2880" w:hanging="360"/>
      </w:pPr>
      <w:rPr>
        <w:rFonts w:ascii="Wingdings" w:hAnsi="Wingdings" w:hint="default"/>
        <w:sz w:val="20"/>
      </w:rPr>
    </w:lvl>
    <w:lvl w:ilvl="4" w:tplc="B93019D0" w:tentative="1">
      <w:start w:val="1"/>
      <w:numFmt w:val="bullet"/>
      <w:lvlText w:val=""/>
      <w:lvlJc w:val="left"/>
      <w:pPr>
        <w:tabs>
          <w:tab w:val="num" w:pos="3600"/>
        </w:tabs>
        <w:ind w:left="3600" w:hanging="360"/>
      </w:pPr>
      <w:rPr>
        <w:rFonts w:ascii="Wingdings" w:hAnsi="Wingdings" w:hint="default"/>
        <w:sz w:val="20"/>
      </w:rPr>
    </w:lvl>
    <w:lvl w:ilvl="5" w:tplc="A2DA1DCA" w:tentative="1">
      <w:start w:val="1"/>
      <w:numFmt w:val="bullet"/>
      <w:lvlText w:val=""/>
      <w:lvlJc w:val="left"/>
      <w:pPr>
        <w:tabs>
          <w:tab w:val="num" w:pos="4320"/>
        </w:tabs>
        <w:ind w:left="4320" w:hanging="360"/>
      </w:pPr>
      <w:rPr>
        <w:rFonts w:ascii="Wingdings" w:hAnsi="Wingdings" w:hint="default"/>
        <w:sz w:val="20"/>
      </w:rPr>
    </w:lvl>
    <w:lvl w:ilvl="6" w:tplc="414C533C" w:tentative="1">
      <w:start w:val="1"/>
      <w:numFmt w:val="bullet"/>
      <w:lvlText w:val=""/>
      <w:lvlJc w:val="left"/>
      <w:pPr>
        <w:tabs>
          <w:tab w:val="num" w:pos="5040"/>
        </w:tabs>
        <w:ind w:left="5040" w:hanging="360"/>
      </w:pPr>
      <w:rPr>
        <w:rFonts w:ascii="Wingdings" w:hAnsi="Wingdings" w:hint="default"/>
        <w:sz w:val="20"/>
      </w:rPr>
    </w:lvl>
    <w:lvl w:ilvl="7" w:tplc="B6D820B2" w:tentative="1">
      <w:start w:val="1"/>
      <w:numFmt w:val="bullet"/>
      <w:lvlText w:val=""/>
      <w:lvlJc w:val="left"/>
      <w:pPr>
        <w:tabs>
          <w:tab w:val="num" w:pos="5760"/>
        </w:tabs>
        <w:ind w:left="5760" w:hanging="360"/>
      </w:pPr>
      <w:rPr>
        <w:rFonts w:ascii="Wingdings" w:hAnsi="Wingdings" w:hint="default"/>
        <w:sz w:val="20"/>
      </w:rPr>
    </w:lvl>
    <w:lvl w:ilvl="8" w:tplc="D122AC36"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6146F"/>
    <w:multiLevelType w:val="hybridMultilevel"/>
    <w:tmpl w:val="48B269A8"/>
    <w:lvl w:ilvl="0" w:tplc="22489B1C">
      <w:start w:val="1"/>
      <w:numFmt w:val="bullet"/>
      <w:lvlText w:val=""/>
      <w:lvlJc w:val="left"/>
      <w:pPr>
        <w:tabs>
          <w:tab w:val="num" w:pos="720"/>
        </w:tabs>
        <w:ind w:left="720" w:hanging="360"/>
      </w:pPr>
      <w:rPr>
        <w:rFonts w:ascii="Symbol" w:hAnsi="Symbol" w:hint="default"/>
        <w:sz w:val="20"/>
      </w:rPr>
    </w:lvl>
    <w:lvl w:ilvl="1" w:tplc="09601022" w:tentative="1">
      <w:start w:val="1"/>
      <w:numFmt w:val="bullet"/>
      <w:lvlText w:val="o"/>
      <w:lvlJc w:val="left"/>
      <w:pPr>
        <w:tabs>
          <w:tab w:val="num" w:pos="1440"/>
        </w:tabs>
        <w:ind w:left="1440" w:hanging="360"/>
      </w:pPr>
      <w:rPr>
        <w:rFonts w:ascii="Courier New" w:hAnsi="Courier New" w:hint="default"/>
        <w:sz w:val="20"/>
      </w:rPr>
    </w:lvl>
    <w:lvl w:ilvl="2" w:tplc="44CA7B16" w:tentative="1">
      <w:start w:val="1"/>
      <w:numFmt w:val="bullet"/>
      <w:lvlText w:val=""/>
      <w:lvlJc w:val="left"/>
      <w:pPr>
        <w:tabs>
          <w:tab w:val="num" w:pos="2160"/>
        </w:tabs>
        <w:ind w:left="2160" w:hanging="360"/>
      </w:pPr>
      <w:rPr>
        <w:rFonts w:ascii="Wingdings" w:hAnsi="Wingdings" w:hint="default"/>
        <w:sz w:val="20"/>
      </w:rPr>
    </w:lvl>
    <w:lvl w:ilvl="3" w:tplc="670812BE" w:tentative="1">
      <w:start w:val="1"/>
      <w:numFmt w:val="bullet"/>
      <w:lvlText w:val=""/>
      <w:lvlJc w:val="left"/>
      <w:pPr>
        <w:tabs>
          <w:tab w:val="num" w:pos="2880"/>
        </w:tabs>
        <w:ind w:left="2880" w:hanging="360"/>
      </w:pPr>
      <w:rPr>
        <w:rFonts w:ascii="Wingdings" w:hAnsi="Wingdings" w:hint="default"/>
        <w:sz w:val="20"/>
      </w:rPr>
    </w:lvl>
    <w:lvl w:ilvl="4" w:tplc="8076A94C" w:tentative="1">
      <w:start w:val="1"/>
      <w:numFmt w:val="bullet"/>
      <w:lvlText w:val=""/>
      <w:lvlJc w:val="left"/>
      <w:pPr>
        <w:tabs>
          <w:tab w:val="num" w:pos="3600"/>
        </w:tabs>
        <w:ind w:left="3600" w:hanging="360"/>
      </w:pPr>
      <w:rPr>
        <w:rFonts w:ascii="Wingdings" w:hAnsi="Wingdings" w:hint="default"/>
        <w:sz w:val="20"/>
      </w:rPr>
    </w:lvl>
    <w:lvl w:ilvl="5" w:tplc="39340BAE" w:tentative="1">
      <w:start w:val="1"/>
      <w:numFmt w:val="bullet"/>
      <w:lvlText w:val=""/>
      <w:lvlJc w:val="left"/>
      <w:pPr>
        <w:tabs>
          <w:tab w:val="num" w:pos="4320"/>
        </w:tabs>
        <w:ind w:left="4320" w:hanging="360"/>
      </w:pPr>
      <w:rPr>
        <w:rFonts w:ascii="Wingdings" w:hAnsi="Wingdings" w:hint="default"/>
        <w:sz w:val="20"/>
      </w:rPr>
    </w:lvl>
    <w:lvl w:ilvl="6" w:tplc="7AD0F790" w:tentative="1">
      <w:start w:val="1"/>
      <w:numFmt w:val="bullet"/>
      <w:lvlText w:val=""/>
      <w:lvlJc w:val="left"/>
      <w:pPr>
        <w:tabs>
          <w:tab w:val="num" w:pos="5040"/>
        </w:tabs>
        <w:ind w:left="5040" w:hanging="360"/>
      </w:pPr>
      <w:rPr>
        <w:rFonts w:ascii="Wingdings" w:hAnsi="Wingdings" w:hint="default"/>
        <w:sz w:val="20"/>
      </w:rPr>
    </w:lvl>
    <w:lvl w:ilvl="7" w:tplc="F89C104A" w:tentative="1">
      <w:start w:val="1"/>
      <w:numFmt w:val="bullet"/>
      <w:lvlText w:val=""/>
      <w:lvlJc w:val="left"/>
      <w:pPr>
        <w:tabs>
          <w:tab w:val="num" w:pos="5760"/>
        </w:tabs>
        <w:ind w:left="5760" w:hanging="360"/>
      </w:pPr>
      <w:rPr>
        <w:rFonts w:ascii="Wingdings" w:hAnsi="Wingdings" w:hint="default"/>
        <w:sz w:val="20"/>
      </w:rPr>
    </w:lvl>
    <w:lvl w:ilvl="8" w:tplc="4C6EA7FC"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246F2"/>
    <w:multiLevelType w:val="hybridMultilevel"/>
    <w:tmpl w:val="069CD9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49F6643"/>
    <w:multiLevelType w:val="hybridMultilevel"/>
    <w:tmpl w:val="ACFCD000"/>
    <w:lvl w:ilvl="0" w:tplc="CAA007DC">
      <w:start w:val="1"/>
      <w:numFmt w:val="bullet"/>
      <w:lvlText w:val="●"/>
      <w:lvlJc w:val="left"/>
      <w:pPr>
        <w:ind w:left="720" w:hanging="360"/>
      </w:pPr>
      <w:rPr>
        <w:u w:val="none"/>
      </w:rPr>
    </w:lvl>
    <w:lvl w:ilvl="1" w:tplc="E2CAF45C">
      <w:start w:val="1"/>
      <w:numFmt w:val="bullet"/>
      <w:lvlText w:val="○"/>
      <w:lvlJc w:val="left"/>
      <w:pPr>
        <w:ind w:left="1440" w:hanging="360"/>
      </w:pPr>
      <w:rPr>
        <w:u w:val="none"/>
      </w:rPr>
    </w:lvl>
    <w:lvl w:ilvl="2" w:tplc="07D6F8CA">
      <w:start w:val="1"/>
      <w:numFmt w:val="bullet"/>
      <w:lvlText w:val="■"/>
      <w:lvlJc w:val="left"/>
      <w:pPr>
        <w:ind w:left="2160" w:hanging="360"/>
      </w:pPr>
      <w:rPr>
        <w:u w:val="none"/>
      </w:rPr>
    </w:lvl>
    <w:lvl w:ilvl="3" w:tplc="04FEFF6C">
      <w:start w:val="1"/>
      <w:numFmt w:val="bullet"/>
      <w:lvlText w:val="●"/>
      <w:lvlJc w:val="left"/>
      <w:pPr>
        <w:ind w:left="2880" w:hanging="360"/>
      </w:pPr>
      <w:rPr>
        <w:u w:val="none"/>
      </w:rPr>
    </w:lvl>
    <w:lvl w:ilvl="4" w:tplc="8AB0F802">
      <w:start w:val="1"/>
      <w:numFmt w:val="bullet"/>
      <w:lvlText w:val="○"/>
      <w:lvlJc w:val="left"/>
      <w:pPr>
        <w:ind w:left="3600" w:hanging="360"/>
      </w:pPr>
      <w:rPr>
        <w:u w:val="none"/>
      </w:rPr>
    </w:lvl>
    <w:lvl w:ilvl="5" w:tplc="F3968A9E">
      <w:start w:val="1"/>
      <w:numFmt w:val="bullet"/>
      <w:lvlText w:val="■"/>
      <w:lvlJc w:val="left"/>
      <w:pPr>
        <w:ind w:left="4320" w:hanging="360"/>
      </w:pPr>
      <w:rPr>
        <w:u w:val="none"/>
      </w:rPr>
    </w:lvl>
    <w:lvl w:ilvl="6" w:tplc="37308816">
      <w:start w:val="1"/>
      <w:numFmt w:val="bullet"/>
      <w:lvlText w:val="●"/>
      <w:lvlJc w:val="left"/>
      <w:pPr>
        <w:ind w:left="5040" w:hanging="360"/>
      </w:pPr>
      <w:rPr>
        <w:u w:val="none"/>
      </w:rPr>
    </w:lvl>
    <w:lvl w:ilvl="7" w:tplc="5868F3A8">
      <w:start w:val="1"/>
      <w:numFmt w:val="bullet"/>
      <w:lvlText w:val="○"/>
      <w:lvlJc w:val="left"/>
      <w:pPr>
        <w:ind w:left="5760" w:hanging="360"/>
      </w:pPr>
      <w:rPr>
        <w:u w:val="none"/>
      </w:rPr>
    </w:lvl>
    <w:lvl w:ilvl="8" w:tplc="08D2B4CC">
      <w:start w:val="1"/>
      <w:numFmt w:val="bullet"/>
      <w:lvlText w:val="■"/>
      <w:lvlJc w:val="left"/>
      <w:pPr>
        <w:ind w:left="6480" w:hanging="360"/>
      </w:pPr>
      <w:rPr>
        <w:u w:val="none"/>
      </w:rPr>
    </w:lvl>
  </w:abstractNum>
  <w:abstractNum w:abstractNumId="25" w15:restartNumberingAfterBreak="0">
    <w:nsid w:val="34A60497"/>
    <w:multiLevelType w:val="hybridMultilevel"/>
    <w:tmpl w:val="8C18F21C"/>
    <w:lvl w:ilvl="0" w:tplc="E2FC9B8C">
      <w:start w:val="1"/>
      <w:numFmt w:val="bullet"/>
      <w:lvlText w:val=""/>
      <w:lvlJc w:val="left"/>
      <w:pPr>
        <w:tabs>
          <w:tab w:val="num" w:pos="720"/>
        </w:tabs>
        <w:ind w:left="720" w:hanging="360"/>
      </w:pPr>
      <w:rPr>
        <w:rFonts w:ascii="Symbol" w:hAnsi="Symbol" w:hint="default"/>
        <w:sz w:val="20"/>
      </w:rPr>
    </w:lvl>
    <w:lvl w:ilvl="1" w:tplc="D850FCA8" w:tentative="1">
      <w:start w:val="1"/>
      <w:numFmt w:val="bullet"/>
      <w:lvlText w:val="o"/>
      <w:lvlJc w:val="left"/>
      <w:pPr>
        <w:tabs>
          <w:tab w:val="num" w:pos="1440"/>
        </w:tabs>
        <w:ind w:left="1440" w:hanging="360"/>
      </w:pPr>
      <w:rPr>
        <w:rFonts w:ascii="Courier New" w:hAnsi="Courier New" w:hint="default"/>
        <w:sz w:val="20"/>
      </w:rPr>
    </w:lvl>
    <w:lvl w:ilvl="2" w:tplc="6218A5D2" w:tentative="1">
      <w:start w:val="1"/>
      <w:numFmt w:val="bullet"/>
      <w:lvlText w:val=""/>
      <w:lvlJc w:val="left"/>
      <w:pPr>
        <w:tabs>
          <w:tab w:val="num" w:pos="2160"/>
        </w:tabs>
        <w:ind w:left="2160" w:hanging="360"/>
      </w:pPr>
      <w:rPr>
        <w:rFonts w:ascii="Wingdings" w:hAnsi="Wingdings" w:hint="default"/>
        <w:sz w:val="20"/>
      </w:rPr>
    </w:lvl>
    <w:lvl w:ilvl="3" w:tplc="D69A9214" w:tentative="1">
      <w:start w:val="1"/>
      <w:numFmt w:val="bullet"/>
      <w:lvlText w:val=""/>
      <w:lvlJc w:val="left"/>
      <w:pPr>
        <w:tabs>
          <w:tab w:val="num" w:pos="2880"/>
        </w:tabs>
        <w:ind w:left="2880" w:hanging="360"/>
      </w:pPr>
      <w:rPr>
        <w:rFonts w:ascii="Wingdings" w:hAnsi="Wingdings" w:hint="default"/>
        <w:sz w:val="20"/>
      </w:rPr>
    </w:lvl>
    <w:lvl w:ilvl="4" w:tplc="B4440BE0" w:tentative="1">
      <w:start w:val="1"/>
      <w:numFmt w:val="bullet"/>
      <w:lvlText w:val=""/>
      <w:lvlJc w:val="left"/>
      <w:pPr>
        <w:tabs>
          <w:tab w:val="num" w:pos="3600"/>
        </w:tabs>
        <w:ind w:left="3600" w:hanging="360"/>
      </w:pPr>
      <w:rPr>
        <w:rFonts w:ascii="Wingdings" w:hAnsi="Wingdings" w:hint="default"/>
        <w:sz w:val="20"/>
      </w:rPr>
    </w:lvl>
    <w:lvl w:ilvl="5" w:tplc="DFE01EFA" w:tentative="1">
      <w:start w:val="1"/>
      <w:numFmt w:val="bullet"/>
      <w:lvlText w:val=""/>
      <w:lvlJc w:val="left"/>
      <w:pPr>
        <w:tabs>
          <w:tab w:val="num" w:pos="4320"/>
        </w:tabs>
        <w:ind w:left="4320" w:hanging="360"/>
      </w:pPr>
      <w:rPr>
        <w:rFonts w:ascii="Wingdings" w:hAnsi="Wingdings" w:hint="default"/>
        <w:sz w:val="20"/>
      </w:rPr>
    </w:lvl>
    <w:lvl w:ilvl="6" w:tplc="B95ECE96" w:tentative="1">
      <w:start w:val="1"/>
      <w:numFmt w:val="bullet"/>
      <w:lvlText w:val=""/>
      <w:lvlJc w:val="left"/>
      <w:pPr>
        <w:tabs>
          <w:tab w:val="num" w:pos="5040"/>
        </w:tabs>
        <w:ind w:left="5040" w:hanging="360"/>
      </w:pPr>
      <w:rPr>
        <w:rFonts w:ascii="Wingdings" w:hAnsi="Wingdings" w:hint="default"/>
        <w:sz w:val="20"/>
      </w:rPr>
    </w:lvl>
    <w:lvl w:ilvl="7" w:tplc="0CDC90EA" w:tentative="1">
      <w:start w:val="1"/>
      <w:numFmt w:val="bullet"/>
      <w:lvlText w:val=""/>
      <w:lvlJc w:val="left"/>
      <w:pPr>
        <w:tabs>
          <w:tab w:val="num" w:pos="5760"/>
        </w:tabs>
        <w:ind w:left="5760" w:hanging="360"/>
      </w:pPr>
      <w:rPr>
        <w:rFonts w:ascii="Wingdings" w:hAnsi="Wingdings" w:hint="default"/>
        <w:sz w:val="20"/>
      </w:rPr>
    </w:lvl>
    <w:lvl w:ilvl="8" w:tplc="D0D2807E"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38752D"/>
    <w:multiLevelType w:val="hybridMultilevel"/>
    <w:tmpl w:val="FFFFFFFF"/>
    <w:lvl w:ilvl="0" w:tplc="40A0AF06">
      <w:start w:val="1"/>
      <w:numFmt w:val="bullet"/>
      <w:lvlText w:val=""/>
      <w:lvlJc w:val="left"/>
      <w:pPr>
        <w:ind w:left="720" w:hanging="360"/>
      </w:pPr>
      <w:rPr>
        <w:rFonts w:ascii="Symbol" w:hAnsi="Symbol" w:hint="default"/>
      </w:rPr>
    </w:lvl>
    <w:lvl w:ilvl="1" w:tplc="F90ABCBC">
      <w:start w:val="1"/>
      <w:numFmt w:val="bullet"/>
      <w:lvlText w:val="o"/>
      <w:lvlJc w:val="left"/>
      <w:pPr>
        <w:ind w:left="1440" w:hanging="360"/>
      </w:pPr>
      <w:rPr>
        <w:rFonts w:ascii="Courier New" w:hAnsi="Courier New" w:hint="default"/>
      </w:rPr>
    </w:lvl>
    <w:lvl w:ilvl="2" w:tplc="14901B08">
      <w:start w:val="1"/>
      <w:numFmt w:val="bullet"/>
      <w:lvlText w:val=""/>
      <w:lvlJc w:val="left"/>
      <w:pPr>
        <w:ind w:left="2160" w:hanging="360"/>
      </w:pPr>
      <w:rPr>
        <w:rFonts w:ascii="Wingdings" w:hAnsi="Wingdings" w:hint="default"/>
      </w:rPr>
    </w:lvl>
    <w:lvl w:ilvl="3" w:tplc="4A483634">
      <w:start w:val="1"/>
      <w:numFmt w:val="bullet"/>
      <w:lvlText w:val=""/>
      <w:lvlJc w:val="left"/>
      <w:pPr>
        <w:ind w:left="2880" w:hanging="360"/>
      </w:pPr>
      <w:rPr>
        <w:rFonts w:ascii="Symbol" w:hAnsi="Symbol" w:hint="default"/>
      </w:rPr>
    </w:lvl>
    <w:lvl w:ilvl="4" w:tplc="F5041BF8">
      <w:start w:val="1"/>
      <w:numFmt w:val="bullet"/>
      <w:lvlText w:val="o"/>
      <w:lvlJc w:val="left"/>
      <w:pPr>
        <w:ind w:left="3600" w:hanging="360"/>
      </w:pPr>
      <w:rPr>
        <w:rFonts w:ascii="Courier New" w:hAnsi="Courier New" w:hint="default"/>
      </w:rPr>
    </w:lvl>
    <w:lvl w:ilvl="5" w:tplc="40FC8A92">
      <w:start w:val="1"/>
      <w:numFmt w:val="bullet"/>
      <w:lvlText w:val=""/>
      <w:lvlJc w:val="left"/>
      <w:pPr>
        <w:ind w:left="4320" w:hanging="360"/>
      </w:pPr>
      <w:rPr>
        <w:rFonts w:ascii="Wingdings" w:hAnsi="Wingdings" w:hint="default"/>
      </w:rPr>
    </w:lvl>
    <w:lvl w:ilvl="6" w:tplc="6EECE378">
      <w:start w:val="1"/>
      <w:numFmt w:val="bullet"/>
      <w:lvlText w:val=""/>
      <w:lvlJc w:val="left"/>
      <w:pPr>
        <w:ind w:left="5040" w:hanging="360"/>
      </w:pPr>
      <w:rPr>
        <w:rFonts w:ascii="Symbol" w:hAnsi="Symbol" w:hint="default"/>
      </w:rPr>
    </w:lvl>
    <w:lvl w:ilvl="7" w:tplc="23086466">
      <w:start w:val="1"/>
      <w:numFmt w:val="bullet"/>
      <w:lvlText w:val="o"/>
      <w:lvlJc w:val="left"/>
      <w:pPr>
        <w:ind w:left="5760" w:hanging="360"/>
      </w:pPr>
      <w:rPr>
        <w:rFonts w:ascii="Courier New" w:hAnsi="Courier New" w:hint="default"/>
      </w:rPr>
    </w:lvl>
    <w:lvl w:ilvl="8" w:tplc="3048C8DA">
      <w:start w:val="1"/>
      <w:numFmt w:val="bullet"/>
      <w:lvlText w:val=""/>
      <w:lvlJc w:val="left"/>
      <w:pPr>
        <w:ind w:left="6480" w:hanging="360"/>
      </w:pPr>
      <w:rPr>
        <w:rFonts w:ascii="Wingdings" w:hAnsi="Wingdings" w:hint="default"/>
      </w:rPr>
    </w:lvl>
  </w:abstractNum>
  <w:abstractNum w:abstractNumId="27" w15:restartNumberingAfterBreak="0">
    <w:nsid w:val="37F902D0"/>
    <w:multiLevelType w:val="hybridMultilevel"/>
    <w:tmpl w:val="2FA06D88"/>
    <w:lvl w:ilvl="0" w:tplc="9F2A9F7E">
      <w:start w:val="6"/>
      <w:numFmt w:val="decimal"/>
      <w:lvlText w:val="%1."/>
      <w:lvlJc w:val="left"/>
      <w:pPr>
        <w:ind w:left="720" w:hanging="360"/>
      </w:pPr>
      <w:rPr>
        <w:rFonts w:hint="default"/>
      </w:rPr>
    </w:lvl>
    <w:lvl w:ilvl="1" w:tplc="0E3214E8">
      <w:start w:val="1"/>
      <w:numFmt w:val="decimal"/>
      <w:isLgl/>
      <w:lvlText w:val="%1.%2"/>
      <w:lvlJc w:val="left"/>
      <w:pPr>
        <w:ind w:left="1080" w:hanging="360"/>
      </w:pPr>
      <w:rPr>
        <w:rFonts w:hint="default"/>
      </w:rPr>
    </w:lvl>
    <w:lvl w:ilvl="2" w:tplc="7792ABAC">
      <w:start w:val="1"/>
      <w:numFmt w:val="decimal"/>
      <w:isLgl/>
      <w:lvlText w:val="%1.%2.%3"/>
      <w:lvlJc w:val="left"/>
      <w:pPr>
        <w:ind w:left="1800" w:hanging="720"/>
      </w:pPr>
      <w:rPr>
        <w:rFonts w:hint="default"/>
      </w:rPr>
    </w:lvl>
    <w:lvl w:ilvl="3" w:tplc="638C6838">
      <w:start w:val="1"/>
      <w:numFmt w:val="decimal"/>
      <w:isLgl/>
      <w:lvlText w:val="%1.%2.%3.%4"/>
      <w:lvlJc w:val="left"/>
      <w:pPr>
        <w:ind w:left="2160" w:hanging="720"/>
      </w:pPr>
      <w:rPr>
        <w:rFonts w:hint="default"/>
      </w:rPr>
    </w:lvl>
    <w:lvl w:ilvl="4" w:tplc="CDCCAB90">
      <w:start w:val="1"/>
      <w:numFmt w:val="decimal"/>
      <w:isLgl/>
      <w:lvlText w:val="%1.%2.%3.%4.%5"/>
      <w:lvlJc w:val="left"/>
      <w:pPr>
        <w:ind w:left="2880" w:hanging="1080"/>
      </w:pPr>
      <w:rPr>
        <w:rFonts w:hint="default"/>
      </w:rPr>
    </w:lvl>
    <w:lvl w:ilvl="5" w:tplc="582CE48A">
      <w:start w:val="1"/>
      <w:numFmt w:val="decimal"/>
      <w:isLgl/>
      <w:lvlText w:val="%1.%2.%3.%4.%5.%6"/>
      <w:lvlJc w:val="left"/>
      <w:pPr>
        <w:ind w:left="3240" w:hanging="1080"/>
      </w:pPr>
      <w:rPr>
        <w:rFonts w:hint="default"/>
      </w:rPr>
    </w:lvl>
    <w:lvl w:ilvl="6" w:tplc="211ECAD4">
      <w:start w:val="1"/>
      <w:numFmt w:val="decimal"/>
      <w:isLgl/>
      <w:lvlText w:val="%1.%2.%3.%4.%5.%6.%7"/>
      <w:lvlJc w:val="left"/>
      <w:pPr>
        <w:ind w:left="3960" w:hanging="1440"/>
      </w:pPr>
      <w:rPr>
        <w:rFonts w:hint="default"/>
      </w:rPr>
    </w:lvl>
    <w:lvl w:ilvl="7" w:tplc="B89EFC0A">
      <w:start w:val="1"/>
      <w:numFmt w:val="decimal"/>
      <w:isLgl/>
      <w:lvlText w:val="%1.%2.%3.%4.%5.%6.%7.%8"/>
      <w:lvlJc w:val="left"/>
      <w:pPr>
        <w:ind w:left="4320" w:hanging="1440"/>
      </w:pPr>
      <w:rPr>
        <w:rFonts w:hint="default"/>
      </w:rPr>
    </w:lvl>
    <w:lvl w:ilvl="8" w:tplc="AF5841EE">
      <w:start w:val="1"/>
      <w:numFmt w:val="decimal"/>
      <w:isLgl/>
      <w:lvlText w:val="%1.%2.%3.%4.%5.%6.%7.%8.%9"/>
      <w:lvlJc w:val="left"/>
      <w:pPr>
        <w:ind w:left="5040" w:hanging="1800"/>
      </w:pPr>
      <w:rPr>
        <w:rFonts w:hint="default"/>
      </w:rPr>
    </w:lvl>
  </w:abstractNum>
  <w:abstractNum w:abstractNumId="28" w15:restartNumberingAfterBreak="0">
    <w:nsid w:val="3C327A89"/>
    <w:multiLevelType w:val="hybridMultilevel"/>
    <w:tmpl w:val="3E189674"/>
    <w:lvl w:ilvl="0" w:tplc="20F6C584">
      <w:start w:val="1"/>
      <w:numFmt w:val="bullet"/>
      <w:lvlText w:val=""/>
      <w:lvlJc w:val="left"/>
      <w:pPr>
        <w:tabs>
          <w:tab w:val="num" w:pos="720"/>
        </w:tabs>
        <w:ind w:left="720" w:hanging="360"/>
      </w:pPr>
      <w:rPr>
        <w:rFonts w:ascii="Symbol" w:hAnsi="Symbol" w:hint="default"/>
        <w:sz w:val="20"/>
      </w:rPr>
    </w:lvl>
    <w:lvl w:ilvl="1" w:tplc="D5942C9A" w:tentative="1">
      <w:start w:val="1"/>
      <w:numFmt w:val="bullet"/>
      <w:lvlText w:val="o"/>
      <w:lvlJc w:val="left"/>
      <w:pPr>
        <w:tabs>
          <w:tab w:val="num" w:pos="1440"/>
        </w:tabs>
        <w:ind w:left="1440" w:hanging="360"/>
      </w:pPr>
      <w:rPr>
        <w:rFonts w:ascii="Courier New" w:hAnsi="Courier New" w:hint="default"/>
        <w:sz w:val="20"/>
      </w:rPr>
    </w:lvl>
    <w:lvl w:ilvl="2" w:tplc="56E4CC78" w:tentative="1">
      <w:start w:val="1"/>
      <w:numFmt w:val="bullet"/>
      <w:lvlText w:val=""/>
      <w:lvlJc w:val="left"/>
      <w:pPr>
        <w:tabs>
          <w:tab w:val="num" w:pos="2160"/>
        </w:tabs>
        <w:ind w:left="2160" w:hanging="360"/>
      </w:pPr>
      <w:rPr>
        <w:rFonts w:ascii="Wingdings" w:hAnsi="Wingdings" w:hint="default"/>
        <w:sz w:val="20"/>
      </w:rPr>
    </w:lvl>
    <w:lvl w:ilvl="3" w:tplc="B4AE0146" w:tentative="1">
      <w:start w:val="1"/>
      <w:numFmt w:val="bullet"/>
      <w:lvlText w:val=""/>
      <w:lvlJc w:val="left"/>
      <w:pPr>
        <w:tabs>
          <w:tab w:val="num" w:pos="2880"/>
        </w:tabs>
        <w:ind w:left="2880" w:hanging="360"/>
      </w:pPr>
      <w:rPr>
        <w:rFonts w:ascii="Wingdings" w:hAnsi="Wingdings" w:hint="default"/>
        <w:sz w:val="20"/>
      </w:rPr>
    </w:lvl>
    <w:lvl w:ilvl="4" w:tplc="2F821286" w:tentative="1">
      <w:start w:val="1"/>
      <w:numFmt w:val="bullet"/>
      <w:lvlText w:val=""/>
      <w:lvlJc w:val="left"/>
      <w:pPr>
        <w:tabs>
          <w:tab w:val="num" w:pos="3600"/>
        </w:tabs>
        <w:ind w:left="3600" w:hanging="360"/>
      </w:pPr>
      <w:rPr>
        <w:rFonts w:ascii="Wingdings" w:hAnsi="Wingdings" w:hint="default"/>
        <w:sz w:val="20"/>
      </w:rPr>
    </w:lvl>
    <w:lvl w:ilvl="5" w:tplc="10CCE0BE" w:tentative="1">
      <w:start w:val="1"/>
      <w:numFmt w:val="bullet"/>
      <w:lvlText w:val=""/>
      <w:lvlJc w:val="left"/>
      <w:pPr>
        <w:tabs>
          <w:tab w:val="num" w:pos="4320"/>
        </w:tabs>
        <w:ind w:left="4320" w:hanging="360"/>
      </w:pPr>
      <w:rPr>
        <w:rFonts w:ascii="Wingdings" w:hAnsi="Wingdings" w:hint="default"/>
        <w:sz w:val="20"/>
      </w:rPr>
    </w:lvl>
    <w:lvl w:ilvl="6" w:tplc="7E2E26BE" w:tentative="1">
      <w:start w:val="1"/>
      <w:numFmt w:val="bullet"/>
      <w:lvlText w:val=""/>
      <w:lvlJc w:val="left"/>
      <w:pPr>
        <w:tabs>
          <w:tab w:val="num" w:pos="5040"/>
        </w:tabs>
        <w:ind w:left="5040" w:hanging="360"/>
      </w:pPr>
      <w:rPr>
        <w:rFonts w:ascii="Wingdings" w:hAnsi="Wingdings" w:hint="default"/>
        <w:sz w:val="20"/>
      </w:rPr>
    </w:lvl>
    <w:lvl w:ilvl="7" w:tplc="BCBC11F6" w:tentative="1">
      <w:start w:val="1"/>
      <w:numFmt w:val="bullet"/>
      <w:lvlText w:val=""/>
      <w:lvlJc w:val="left"/>
      <w:pPr>
        <w:tabs>
          <w:tab w:val="num" w:pos="5760"/>
        </w:tabs>
        <w:ind w:left="5760" w:hanging="360"/>
      </w:pPr>
      <w:rPr>
        <w:rFonts w:ascii="Wingdings" w:hAnsi="Wingdings" w:hint="default"/>
        <w:sz w:val="20"/>
      </w:rPr>
    </w:lvl>
    <w:lvl w:ilvl="8" w:tplc="628C1896"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6E76E7"/>
    <w:multiLevelType w:val="hybridMultilevel"/>
    <w:tmpl w:val="6E6ED136"/>
    <w:lvl w:ilvl="0" w:tplc="B1FEF940">
      <w:start w:val="1"/>
      <w:numFmt w:val="bullet"/>
      <w:lvlText w:val=""/>
      <w:lvlJc w:val="left"/>
      <w:pPr>
        <w:tabs>
          <w:tab w:val="num" w:pos="720"/>
        </w:tabs>
        <w:ind w:left="720" w:hanging="360"/>
      </w:pPr>
      <w:rPr>
        <w:rFonts w:ascii="Symbol" w:hAnsi="Symbol" w:hint="default"/>
        <w:sz w:val="20"/>
      </w:rPr>
    </w:lvl>
    <w:lvl w:ilvl="1" w:tplc="D6341026">
      <w:start w:val="20"/>
      <w:numFmt w:val="decimal"/>
      <w:lvlText w:val="%2"/>
      <w:lvlJc w:val="left"/>
      <w:pPr>
        <w:ind w:left="1440" w:hanging="360"/>
      </w:pPr>
      <w:rPr>
        <w:rFonts w:hint="default"/>
      </w:rPr>
    </w:lvl>
    <w:lvl w:ilvl="2" w:tplc="EDAA29DC" w:tentative="1">
      <w:start w:val="1"/>
      <w:numFmt w:val="bullet"/>
      <w:lvlText w:val=""/>
      <w:lvlJc w:val="left"/>
      <w:pPr>
        <w:tabs>
          <w:tab w:val="num" w:pos="2160"/>
        </w:tabs>
        <w:ind w:left="2160" w:hanging="360"/>
      </w:pPr>
      <w:rPr>
        <w:rFonts w:ascii="Wingdings" w:hAnsi="Wingdings" w:hint="default"/>
        <w:sz w:val="20"/>
      </w:rPr>
    </w:lvl>
    <w:lvl w:ilvl="3" w:tplc="54C456CE" w:tentative="1">
      <w:start w:val="1"/>
      <w:numFmt w:val="bullet"/>
      <w:lvlText w:val=""/>
      <w:lvlJc w:val="left"/>
      <w:pPr>
        <w:tabs>
          <w:tab w:val="num" w:pos="2880"/>
        </w:tabs>
        <w:ind w:left="2880" w:hanging="360"/>
      </w:pPr>
      <w:rPr>
        <w:rFonts w:ascii="Wingdings" w:hAnsi="Wingdings" w:hint="default"/>
        <w:sz w:val="20"/>
      </w:rPr>
    </w:lvl>
    <w:lvl w:ilvl="4" w:tplc="77AA2E1A" w:tentative="1">
      <w:start w:val="1"/>
      <w:numFmt w:val="bullet"/>
      <w:lvlText w:val=""/>
      <w:lvlJc w:val="left"/>
      <w:pPr>
        <w:tabs>
          <w:tab w:val="num" w:pos="3600"/>
        </w:tabs>
        <w:ind w:left="3600" w:hanging="360"/>
      </w:pPr>
      <w:rPr>
        <w:rFonts w:ascii="Wingdings" w:hAnsi="Wingdings" w:hint="default"/>
        <w:sz w:val="20"/>
      </w:rPr>
    </w:lvl>
    <w:lvl w:ilvl="5" w:tplc="F3C67B96" w:tentative="1">
      <w:start w:val="1"/>
      <w:numFmt w:val="bullet"/>
      <w:lvlText w:val=""/>
      <w:lvlJc w:val="left"/>
      <w:pPr>
        <w:tabs>
          <w:tab w:val="num" w:pos="4320"/>
        </w:tabs>
        <w:ind w:left="4320" w:hanging="360"/>
      </w:pPr>
      <w:rPr>
        <w:rFonts w:ascii="Wingdings" w:hAnsi="Wingdings" w:hint="default"/>
        <w:sz w:val="20"/>
      </w:rPr>
    </w:lvl>
    <w:lvl w:ilvl="6" w:tplc="B95CB14C" w:tentative="1">
      <w:start w:val="1"/>
      <w:numFmt w:val="bullet"/>
      <w:lvlText w:val=""/>
      <w:lvlJc w:val="left"/>
      <w:pPr>
        <w:tabs>
          <w:tab w:val="num" w:pos="5040"/>
        </w:tabs>
        <w:ind w:left="5040" w:hanging="360"/>
      </w:pPr>
      <w:rPr>
        <w:rFonts w:ascii="Wingdings" w:hAnsi="Wingdings" w:hint="default"/>
        <w:sz w:val="20"/>
      </w:rPr>
    </w:lvl>
    <w:lvl w:ilvl="7" w:tplc="62F84C62" w:tentative="1">
      <w:start w:val="1"/>
      <w:numFmt w:val="bullet"/>
      <w:lvlText w:val=""/>
      <w:lvlJc w:val="left"/>
      <w:pPr>
        <w:tabs>
          <w:tab w:val="num" w:pos="5760"/>
        </w:tabs>
        <w:ind w:left="5760" w:hanging="360"/>
      </w:pPr>
      <w:rPr>
        <w:rFonts w:ascii="Wingdings" w:hAnsi="Wingdings" w:hint="default"/>
        <w:sz w:val="20"/>
      </w:rPr>
    </w:lvl>
    <w:lvl w:ilvl="8" w:tplc="D2E652FC"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F3539"/>
    <w:multiLevelType w:val="hybridMultilevel"/>
    <w:tmpl w:val="F20406DE"/>
    <w:lvl w:ilvl="0" w:tplc="D71A84D6">
      <w:start w:val="1"/>
      <w:numFmt w:val="bullet"/>
      <w:pStyle w:val="ListBullet2"/>
      <w:lvlText w:val="●"/>
      <w:lvlJc w:val="left"/>
      <w:pPr>
        <w:ind w:left="720" w:hanging="360"/>
      </w:pPr>
      <w:rPr>
        <w:u w:val="none"/>
      </w:rPr>
    </w:lvl>
    <w:lvl w:ilvl="1" w:tplc="70F027AE">
      <w:start w:val="1"/>
      <w:numFmt w:val="bullet"/>
      <w:lvlText w:val="○"/>
      <w:lvlJc w:val="left"/>
      <w:pPr>
        <w:ind w:left="1440" w:hanging="360"/>
      </w:pPr>
      <w:rPr>
        <w:u w:val="none"/>
      </w:rPr>
    </w:lvl>
    <w:lvl w:ilvl="2" w:tplc="8D429FBC">
      <w:start w:val="1"/>
      <w:numFmt w:val="bullet"/>
      <w:lvlText w:val="■"/>
      <w:lvlJc w:val="left"/>
      <w:pPr>
        <w:ind w:left="2160" w:hanging="360"/>
      </w:pPr>
      <w:rPr>
        <w:u w:val="none"/>
      </w:rPr>
    </w:lvl>
    <w:lvl w:ilvl="3" w:tplc="61A6735A">
      <w:start w:val="1"/>
      <w:numFmt w:val="bullet"/>
      <w:lvlText w:val="●"/>
      <w:lvlJc w:val="left"/>
      <w:pPr>
        <w:ind w:left="2880" w:hanging="360"/>
      </w:pPr>
      <w:rPr>
        <w:u w:val="none"/>
      </w:rPr>
    </w:lvl>
    <w:lvl w:ilvl="4" w:tplc="B4BC1844">
      <w:start w:val="1"/>
      <w:numFmt w:val="bullet"/>
      <w:lvlText w:val="○"/>
      <w:lvlJc w:val="left"/>
      <w:pPr>
        <w:ind w:left="3600" w:hanging="360"/>
      </w:pPr>
      <w:rPr>
        <w:u w:val="none"/>
      </w:rPr>
    </w:lvl>
    <w:lvl w:ilvl="5" w:tplc="3A9E14BE">
      <w:start w:val="1"/>
      <w:numFmt w:val="bullet"/>
      <w:lvlText w:val="■"/>
      <w:lvlJc w:val="left"/>
      <w:pPr>
        <w:ind w:left="4320" w:hanging="360"/>
      </w:pPr>
      <w:rPr>
        <w:u w:val="none"/>
      </w:rPr>
    </w:lvl>
    <w:lvl w:ilvl="6" w:tplc="227065B2">
      <w:start w:val="1"/>
      <w:numFmt w:val="bullet"/>
      <w:lvlText w:val="●"/>
      <w:lvlJc w:val="left"/>
      <w:pPr>
        <w:ind w:left="5040" w:hanging="360"/>
      </w:pPr>
      <w:rPr>
        <w:u w:val="none"/>
      </w:rPr>
    </w:lvl>
    <w:lvl w:ilvl="7" w:tplc="C91022EA">
      <w:start w:val="1"/>
      <w:numFmt w:val="bullet"/>
      <w:lvlText w:val="○"/>
      <w:lvlJc w:val="left"/>
      <w:pPr>
        <w:ind w:left="5760" w:hanging="360"/>
      </w:pPr>
      <w:rPr>
        <w:u w:val="none"/>
      </w:rPr>
    </w:lvl>
    <w:lvl w:ilvl="8" w:tplc="D6AE64F4">
      <w:start w:val="1"/>
      <w:numFmt w:val="bullet"/>
      <w:lvlText w:val="■"/>
      <w:lvlJc w:val="left"/>
      <w:pPr>
        <w:ind w:left="6480" w:hanging="360"/>
      </w:pPr>
      <w:rPr>
        <w:u w:val="none"/>
      </w:rPr>
    </w:lvl>
  </w:abstractNum>
  <w:abstractNum w:abstractNumId="31" w15:restartNumberingAfterBreak="0">
    <w:nsid w:val="46B55350"/>
    <w:multiLevelType w:val="hybridMultilevel"/>
    <w:tmpl w:val="CFE2C378"/>
    <w:lvl w:ilvl="0" w:tplc="B178F088">
      <w:start w:val="1"/>
      <w:numFmt w:val="bullet"/>
      <w:lvlText w:val=""/>
      <w:lvlJc w:val="left"/>
      <w:pPr>
        <w:tabs>
          <w:tab w:val="num" w:pos="720"/>
        </w:tabs>
        <w:ind w:left="720" w:hanging="360"/>
      </w:pPr>
      <w:rPr>
        <w:rFonts w:ascii="Symbol" w:hAnsi="Symbol" w:hint="default"/>
        <w:sz w:val="20"/>
      </w:rPr>
    </w:lvl>
    <w:lvl w:ilvl="1" w:tplc="41B08A3A" w:tentative="1">
      <w:start w:val="1"/>
      <w:numFmt w:val="bullet"/>
      <w:lvlText w:val="o"/>
      <w:lvlJc w:val="left"/>
      <w:pPr>
        <w:tabs>
          <w:tab w:val="num" w:pos="1440"/>
        </w:tabs>
        <w:ind w:left="1440" w:hanging="360"/>
      </w:pPr>
      <w:rPr>
        <w:rFonts w:ascii="Courier New" w:hAnsi="Courier New" w:hint="default"/>
        <w:sz w:val="20"/>
      </w:rPr>
    </w:lvl>
    <w:lvl w:ilvl="2" w:tplc="6422EC02" w:tentative="1">
      <w:start w:val="1"/>
      <w:numFmt w:val="bullet"/>
      <w:lvlText w:val=""/>
      <w:lvlJc w:val="left"/>
      <w:pPr>
        <w:tabs>
          <w:tab w:val="num" w:pos="2160"/>
        </w:tabs>
        <w:ind w:left="2160" w:hanging="360"/>
      </w:pPr>
      <w:rPr>
        <w:rFonts w:ascii="Wingdings" w:hAnsi="Wingdings" w:hint="default"/>
        <w:sz w:val="20"/>
      </w:rPr>
    </w:lvl>
    <w:lvl w:ilvl="3" w:tplc="A41096AE" w:tentative="1">
      <w:start w:val="1"/>
      <w:numFmt w:val="bullet"/>
      <w:lvlText w:val=""/>
      <w:lvlJc w:val="left"/>
      <w:pPr>
        <w:tabs>
          <w:tab w:val="num" w:pos="2880"/>
        </w:tabs>
        <w:ind w:left="2880" w:hanging="360"/>
      </w:pPr>
      <w:rPr>
        <w:rFonts w:ascii="Wingdings" w:hAnsi="Wingdings" w:hint="default"/>
        <w:sz w:val="20"/>
      </w:rPr>
    </w:lvl>
    <w:lvl w:ilvl="4" w:tplc="FF366C74" w:tentative="1">
      <w:start w:val="1"/>
      <w:numFmt w:val="bullet"/>
      <w:lvlText w:val=""/>
      <w:lvlJc w:val="left"/>
      <w:pPr>
        <w:tabs>
          <w:tab w:val="num" w:pos="3600"/>
        </w:tabs>
        <w:ind w:left="3600" w:hanging="360"/>
      </w:pPr>
      <w:rPr>
        <w:rFonts w:ascii="Wingdings" w:hAnsi="Wingdings" w:hint="default"/>
        <w:sz w:val="20"/>
      </w:rPr>
    </w:lvl>
    <w:lvl w:ilvl="5" w:tplc="1DBABD10" w:tentative="1">
      <w:start w:val="1"/>
      <w:numFmt w:val="bullet"/>
      <w:lvlText w:val=""/>
      <w:lvlJc w:val="left"/>
      <w:pPr>
        <w:tabs>
          <w:tab w:val="num" w:pos="4320"/>
        </w:tabs>
        <w:ind w:left="4320" w:hanging="360"/>
      </w:pPr>
      <w:rPr>
        <w:rFonts w:ascii="Wingdings" w:hAnsi="Wingdings" w:hint="default"/>
        <w:sz w:val="20"/>
      </w:rPr>
    </w:lvl>
    <w:lvl w:ilvl="6" w:tplc="B57832AE" w:tentative="1">
      <w:start w:val="1"/>
      <w:numFmt w:val="bullet"/>
      <w:lvlText w:val=""/>
      <w:lvlJc w:val="left"/>
      <w:pPr>
        <w:tabs>
          <w:tab w:val="num" w:pos="5040"/>
        </w:tabs>
        <w:ind w:left="5040" w:hanging="360"/>
      </w:pPr>
      <w:rPr>
        <w:rFonts w:ascii="Wingdings" w:hAnsi="Wingdings" w:hint="default"/>
        <w:sz w:val="20"/>
      </w:rPr>
    </w:lvl>
    <w:lvl w:ilvl="7" w:tplc="AD88BF40" w:tentative="1">
      <w:start w:val="1"/>
      <w:numFmt w:val="bullet"/>
      <w:lvlText w:val=""/>
      <w:lvlJc w:val="left"/>
      <w:pPr>
        <w:tabs>
          <w:tab w:val="num" w:pos="5760"/>
        </w:tabs>
        <w:ind w:left="5760" w:hanging="360"/>
      </w:pPr>
      <w:rPr>
        <w:rFonts w:ascii="Wingdings" w:hAnsi="Wingdings" w:hint="default"/>
        <w:sz w:val="20"/>
      </w:rPr>
    </w:lvl>
    <w:lvl w:ilvl="8" w:tplc="A1746C72"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4D15EB"/>
    <w:multiLevelType w:val="hybridMultilevel"/>
    <w:tmpl w:val="381AB8EA"/>
    <w:lvl w:ilvl="0" w:tplc="C8A2909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88F50FC"/>
    <w:multiLevelType w:val="hybridMultilevel"/>
    <w:tmpl w:val="32D2F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410B86"/>
    <w:multiLevelType w:val="hybridMultilevel"/>
    <w:tmpl w:val="7438E7EE"/>
    <w:lvl w:ilvl="0" w:tplc="4824E252">
      <w:start w:val="1"/>
      <w:numFmt w:val="bullet"/>
      <w:lvlText w:val=""/>
      <w:lvlJc w:val="left"/>
      <w:pPr>
        <w:tabs>
          <w:tab w:val="num" w:pos="720"/>
        </w:tabs>
        <w:ind w:left="720" w:hanging="360"/>
      </w:pPr>
      <w:rPr>
        <w:rFonts w:ascii="Symbol" w:hAnsi="Symbol" w:hint="default"/>
        <w:sz w:val="20"/>
      </w:rPr>
    </w:lvl>
    <w:lvl w:ilvl="1" w:tplc="0DD89574" w:tentative="1">
      <w:start w:val="1"/>
      <w:numFmt w:val="bullet"/>
      <w:lvlText w:val="o"/>
      <w:lvlJc w:val="left"/>
      <w:pPr>
        <w:tabs>
          <w:tab w:val="num" w:pos="1440"/>
        </w:tabs>
        <w:ind w:left="1440" w:hanging="360"/>
      </w:pPr>
      <w:rPr>
        <w:rFonts w:ascii="Courier New" w:hAnsi="Courier New" w:hint="default"/>
        <w:sz w:val="20"/>
      </w:rPr>
    </w:lvl>
    <w:lvl w:ilvl="2" w:tplc="11565962" w:tentative="1">
      <w:start w:val="1"/>
      <w:numFmt w:val="bullet"/>
      <w:lvlText w:val=""/>
      <w:lvlJc w:val="left"/>
      <w:pPr>
        <w:tabs>
          <w:tab w:val="num" w:pos="2160"/>
        </w:tabs>
        <w:ind w:left="2160" w:hanging="360"/>
      </w:pPr>
      <w:rPr>
        <w:rFonts w:ascii="Wingdings" w:hAnsi="Wingdings" w:hint="default"/>
        <w:sz w:val="20"/>
      </w:rPr>
    </w:lvl>
    <w:lvl w:ilvl="3" w:tplc="865E4012" w:tentative="1">
      <w:start w:val="1"/>
      <w:numFmt w:val="bullet"/>
      <w:lvlText w:val=""/>
      <w:lvlJc w:val="left"/>
      <w:pPr>
        <w:tabs>
          <w:tab w:val="num" w:pos="2880"/>
        </w:tabs>
        <w:ind w:left="2880" w:hanging="360"/>
      </w:pPr>
      <w:rPr>
        <w:rFonts w:ascii="Wingdings" w:hAnsi="Wingdings" w:hint="default"/>
        <w:sz w:val="20"/>
      </w:rPr>
    </w:lvl>
    <w:lvl w:ilvl="4" w:tplc="5AB2F5EE" w:tentative="1">
      <w:start w:val="1"/>
      <w:numFmt w:val="bullet"/>
      <w:lvlText w:val=""/>
      <w:lvlJc w:val="left"/>
      <w:pPr>
        <w:tabs>
          <w:tab w:val="num" w:pos="3600"/>
        </w:tabs>
        <w:ind w:left="3600" w:hanging="360"/>
      </w:pPr>
      <w:rPr>
        <w:rFonts w:ascii="Wingdings" w:hAnsi="Wingdings" w:hint="default"/>
        <w:sz w:val="20"/>
      </w:rPr>
    </w:lvl>
    <w:lvl w:ilvl="5" w:tplc="5C50BDAC" w:tentative="1">
      <w:start w:val="1"/>
      <w:numFmt w:val="bullet"/>
      <w:lvlText w:val=""/>
      <w:lvlJc w:val="left"/>
      <w:pPr>
        <w:tabs>
          <w:tab w:val="num" w:pos="4320"/>
        </w:tabs>
        <w:ind w:left="4320" w:hanging="360"/>
      </w:pPr>
      <w:rPr>
        <w:rFonts w:ascii="Wingdings" w:hAnsi="Wingdings" w:hint="default"/>
        <w:sz w:val="20"/>
      </w:rPr>
    </w:lvl>
    <w:lvl w:ilvl="6" w:tplc="15D4C850" w:tentative="1">
      <w:start w:val="1"/>
      <w:numFmt w:val="bullet"/>
      <w:lvlText w:val=""/>
      <w:lvlJc w:val="left"/>
      <w:pPr>
        <w:tabs>
          <w:tab w:val="num" w:pos="5040"/>
        </w:tabs>
        <w:ind w:left="5040" w:hanging="360"/>
      </w:pPr>
      <w:rPr>
        <w:rFonts w:ascii="Wingdings" w:hAnsi="Wingdings" w:hint="default"/>
        <w:sz w:val="20"/>
      </w:rPr>
    </w:lvl>
    <w:lvl w:ilvl="7" w:tplc="442EF89C" w:tentative="1">
      <w:start w:val="1"/>
      <w:numFmt w:val="bullet"/>
      <w:lvlText w:val=""/>
      <w:lvlJc w:val="left"/>
      <w:pPr>
        <w:tabs>
          <w:tab w:val="num" w:pos="5760"/>
        </w:tabs>
        <w:ind w:left="5760" w:hanging="360"/>
      </w:pPr>
      <w:rPr>
        <w:rFonts w:ascii="Wingdings" w:hAnsi="Wingdings" w:hint="default"/>
        <w:sz w:val="20"/>
      </w:rPr>
    </w:lvl>
    <w:lvl w:ilvl="8" w:tplc="329CECAA"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04B80"/>
    <w:multiLevelType w:val="hybridMultilevel"/>
    <w:tmpl w:val="5F687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DD065E"/>
    <w:multiLevelType w:val="hybridMultilevel"/>
    <w:tmpl w:val="F34C5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013C22"/>
    <w:multiLevelType w:val="hybridMultilevel"/>
    <w:tmpl w:val="470E3776"/>
    <w:lvl w:ilvl="0" w:tplc="37F2CE32">
      <w:start w:val="1"/>
      <w:numFmt w:val="bullet"/>
      <w:lvlText w:val=""/>
      <w:lvlJc w:val="left"/>
      <w:pPr>
        <w:tabs>
          <w:tab w:val="num" w:pos="720"/>
        </w:tabs>
        <w:ind w:left="720" w:hanging="360"/>
      </w:pPr>
      <w:rPr>
        <w:rFonts w:ascii="Symbol" w:hAnsi="Symbol" w:hint="default"/>
        <w:sz w:val="20"/>
      </w:rPr>
    </w:lvl>
    <w:lvl w:ilvl="1" w:tplc="D1985578" w:tentative="1">
      <w:start w:val="1"/>
      <w:numFmt w:val="bullet"/>
      <w:lvlText w:val="o"/>
      <w:lvlJc w:val="left"/>
      <w:pPr>
        <w:tabs>
          <w:tab w:val="num" w:pos="1440"/>
        </w:tabs>
        <w:ind w:left="1440" w:hanging="360"/>
      </w:pPr>
      <w:rPr>
        <w:rFonts w:ascii="Courier New" w:hAnsi="Courier New" w:hint="default"/>
        <w:sz w:val="20"/>
      </w:rPr>
    </w:lvl>
    <w:lvl w:ilvl="2" w:tplc="41E44300" w:tentative="1">
      <w:start w:val="1"/>
      <w:numFmt w:val="bullet"/>
      <w:lvlText w:val=""/>
      <w:lvlJc w:val="left"/>
      <w:pPr>
        <w:tabs>
          <w:tab w:val="num" w:pos="2160"/>
        </w:tabs>
        <w:ind w:left="2160" w:hanging="360"/>
      </w:pPr>
      <w:rPr>
        <w:rFonts w:ascii="Wingdings" w:hAnsi="Wingdings" w:hint="default"/>
        <w:sz w:val="20"/>
      </w:rPr>
    </w:lvl>
    <w:lvl w:ilvl="3" w:tplc="CC1AC152" w:tentative="1">
      <w:start w:val="1"/>
      <w:numFmt w:val="bullet"/>
      <w:lvlText w:val=""/>
      <w:lvlJc w:val="left"/>
      <w:pPr>
        <w:tabs>
          <w:tab w:val="num" w:pos="2880"/>
        </w:tabs>
        <w:ind w:left="2880" w:hanging="360"/>
      </w:pPr>
      <w:rPr>
        <w:rFonts w:ascii="Wingdings" w:hAnsi="Wingdings" w:hint="default"/>
        <w:sz w:val="20"/>
      </w:rPr>
    </w:lvl>
    <w:lvl w:ilvl="4" w:tplc="037CF584" w:tentative="1">
      <w:start w:val="1"/>
      <w:numFmt w:val="bullet"/>
      <w:lvlText w:val=""/>
      <w:lvlJc w:val="left"/>
      <w:pPr>
        <w:tabs>
          <w:tab w:val="num" w:pos="3600"/>
        </w:tabs>
        <w:ind w:left="3600" w:hanging="360"/>
      </w:pPr>
      <w:rPr>
        <w:rFonts w:ascii="Wingdings" w:hAnsi="Wingdings" w:hint="default"/>
        <w:sz w:val="20"/>
      </w:rPr>
    </w:lvl>
    <w:lvl w:ilvl="5" w:tplc="6AF6E766" w:tentative="1">
      <w:start w:val="1"/>
      <w:numFmt w:val="bullet"/>
      <w:lvlText w:val=""/>
      <w:lvlJc w:val="left"/>
      <w:pPr>
        <w:tabs>
          <w:tab w:val="num" w:pos="4320"/>
        </w:tabs>
        <w:ind w:left="4320" w:hanging="360"/>
      </w:pPr>
      <w:rPr>
        <w:rFonts w:ascii="Wingdings" w:hAnsi="Wingdings" w:hint="default"/>
        <w:sz w:val="20"/>
      </w:rPr>
    </w:lvl>
    <w:lvl w:ilvl="6" w:tplc="C352AAD2" w:tentative="1">
      <w:start w:val="1"/>
      <w:numFmt w:val="bullet"/>
      <w:lvlText w:val=""/>
      <w:lvlJc w:val="left"/>
      <w:pPr>
        <w:tabs>
          <w:tab w:val="num" w:pos="5040"/>
        </w:tabs>
        <w:ind w:left="5040" w:hanging="360"/>
      </w:pPr>
      <w:rPr>
        <w:rFonts w:ascii="Wingdings" w:hAnsi="Wingdings" w:hint="default"/>
        <w:sz w:val="20"/>
      </w:rPr>
    </w:lvl>
    <w:lvl w:ilvl="7" w:tplc="E8824958" w:tentative="1">
      <w:start w:val="1"/>
      <w:numFmt w:val="bullet"/>
      <w:lvlText w:val=""/>
      <w:lvlJc w:val="left"/>
      <w:pPr>
        <w:tabs>
          <w:tab w:val="num" w:pos="5760"/>
        </w:tabs>
        <w:ind w:left="5760" w:hanging="360"/>
      </w:pPr>
      <w:rPr>
        <w:rFonts w:ascii="Wingdings" w:hAnsi="Wingdings" w:hint="default"/>
        <w:sz w:val="20"/>
      </w:rPr>
    </w:lvl>
    <w:lvl w:ilvl="8" w:tplc="255CB62A"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8C6420"/>
    <w:multiLevelType w:val="hybridMultilevel"/>
    <w:tmpl w:val="42D8B836"/>
    <w:lvl w:ilvl="0" w:tplc="7FAED720">
      <w:start w:val="1"/>
      <w:numFmt w:val="bullet"/>
      <w:lvlText w:val="-"/>
      <w:lvlJc w:val="left"/>
      <w:pPr>
        <w:ind w:left="1080" w:hanging="360"/>
      </w:pPr>
      <w:rPr>
        <w:rFonts w:ascii="Times New Roman" w:eastAsia="Times New Roman" w:hAnsi="Times New Roman" w:cs="Times New Roman"/>
      </w:rPr>
    </w:lvl>
    <w:lvl w:ilvl="1" w:tplc="632E78FE">
      <w:start w:val="1"/>
      <w:numFmt w:val="bullet"/>
      <w:lvlText w:val="o"/>
      <w:lvlJc w:val="left"/>
      <w:pPr>
        <w:ind w:left="1800" w:hanging="360"/>
      </w:pPr>
      <w:rPr>
        <w:rFonts w:ascii="Courier New" w:eastAsia="Courier New" w:hAnsi="Courier New" w:cs="Courier New"/>
      </w:rPr>
    </w:lvl>
    <w:lvl w:ilvl="2" w:tplc="05FCDDF2">
      <w:start w:val="1"/>
      <w:numFmt w:val="bullet"/>
      <w:lvlText w:val="▪"/>
      <w:lvlJc w:val="left"/>
      <w:pPr>
        <w:ind w:left="2520" w:hanging="360"/>
      </w:pPr>
      <w:rPr>
        <w:rFonts w:ascii="Noto Sans Symbols" w:eastAsia="Noto Sans Symbols" w:hAnsi="Noto Sans Symbols" w:cs="Noto Sans Symbols"/>
      </w:rPr>
    </w:lvl>
    <w:lvl w:ilvl="3" w:tplc="49D60FB4">
      <w:start w:val="1"/>
      <w:numFmt w:val="bullet"/>
      <w:lvlText w:val="●"/>
      <w:lvlJc w:val="left"/>
      <w:pPr>
        <w:ind w:left="3240" w:hanging="360"/>
      </w:pPr>
      <w:rPr>
        <w:rFonts w:ascii="Noto Sans Symbols" w:eastAsia="Noto Sans Symbols" w:hAnsi="Noto Sans Symbols" w:cs="Noto Sans Symbols"/>
      </w:rPr>
    </w:lvl>
    <w:lvl w:ilvl="4" w:tplc="E19A96E6">
      <w:start w:val="1"/>
      <w:numFmt w:val="bullet"/>
      <w:lvlText w:val="o"/>
      <w:lvlJc w:val="left"/>
      <w:pPr>
        <w:ind w:left="3960" w:hanging="360"/>
      </w:pPr>
      <w:rPr>
        <w:rFonts w:ascii="Courier New" w:eastAsia="Courier New" w:hAnsi="Courier New" w:cs="Courier New"/>
      </w:rPr>
    </w:lvl>
    <w:lvl w:ilvl="5" w:tplc="84C4F162">
      <w:start w:val="1"/>
      <w:numFmt w:val="bullet"/>
      <w:lvlText w:val="▪"/>
      <w:lvlJc w:val="left"/>
      <w:pPr>
        <w:ind w:left="4680" w:hanging="360"/>
      </w:pPr>
      <w:rPr>
        <w:rFonts w:ascii="Noto Sans Symbols" w:eastAsia="Noto Sans Symbols" w:hAnsi="Noto Sans Symbols" w:cs="Noto Sans Symbols"/>
      </w:rPr>
    </w:lvl>
    <w:lvl w:ilvl="6" w:tplc="EB0E39E0">
      <w:start w:val="1"/>
      <w:numFmt w:val="bullet"/>
      <w:lvlText w:val="●"/>
      <w:lvlJc w:val="left"/>
      <w:pPr>
        <w:ind w:left="5400" w:hanging="360"/>
      </w:pPr>
      <w:rPr>
        <w:rFonts w:ascii="Noto Sans Symbols" w:eastAsia="Noto Sans Symbols" w:hAnsi="Noto Sans Symbols" w:cs="Noto Sans Symbols"/>
      </w:rPr>
    </w:lvl>
    <w:lvl w:ilvl="7" w:tplc="90A69570">
      <w:start w:val="1"/>
      <w:numFmt w:val="bullet"/>
      <w:lvlText w:val="o"/>
      <w:lvlJc w:val="left"/>
      <w:pPr>
        <w:ind w:left="6120" w:hanging="360"/>
      </w:pPr>
      <w:rPr>
        <w:rFonts w:ascii="Courier New" w:eastAsia="Courier New" w:hAnsi="Courier New" w:cs="Courier New"/>
      </w:rPr>
    </w:lvl>
    <w:lvl w:ilvl="8" w:tplc="5C00F9AA">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FDD0657"/>
    <w:multiLevelType w:val="hybridMultilevel"/>
    <w:tmpl w:val="3120F4CC"/>
    <w:lvl w:ilvl="0" w:tplc="BEFAF56E">
      <w:start w:val="1"/>
      <w:numFmt w:val="bullet"/>
      <w:lvlText w:val=""/>
      <w:lvlJc w:val="left"/>
      <w:pPr>
        <w:tabs>
          <w:tab w:val="num" w:pos="720"/>
        </w:tabs>
        <w:ind w:left="720" w:hanging="360"/>
      </w:pPr>
      <w:rPr>
        <w:rFonts w:ascii="Symbol" w:hAnsi="Symbol" w:hint="default"/>
        <w:sz w:val="20"/>
      </w:rPr>
    </w:lvl>
    <w:lvl w:ilvl="1" w:tplc="28C0CC22">
      <w:start w:val="6"/>
      <w:numFmt w:val="decimal"/>
      <w:lvlText w:val="%2"/>
      <w:lvlJc w:val="left"/>
      <w:pPr>
        <w:ind w:left="1440" w:hanging="360"/>
      </w:pPr>
      <w:rPr>
        <w:rFonts w:hint="default"/>
      </w:rPr>
    </w:lvl>
    <w:lvl w:ilvl="2" w:tplc="BE5AF774" w:tentative="1">
      <w:start w:val="1"/>
      <w:numFmt w:val="bullet"/>
      <w:lvlText w:val=""/>
      <w:lvlJc w:val="left"/>
      <w:pPr>
        <w:tabs>
          <w:tab w:val="num" w:pos="2160"/>
        </w:tabs>
        <w:ind w:left="2160" w:hanging="360"/>
      </w:pPr>
      <w:rPr>
        <w:rFonts w:ascii="Wingdings" w:hAnsi="Wingdings" w:hint="default"/>
        <w:sz w:val="20"/>
      </w:rPr>
    </w:lvl>
    <w:lvl w:ilvl="3" w:tplc="BBECF7DC" w:tentative="1">
      <w:start w:val="1"/>
      <w:numFmt w:val="bullet"/>
      <w:lvlText w:val=""/>
      <w:lvlJc w:val="left"/>
      <w:pPr>
        <w:tabs>
          <w:tab w:val="num" w:pos="2880"/>
        </w:tabs>
        <w:ind w:left="2880" w:hanging="360"/>
      </w:pPr>
      <w:rPr>
        <w:rFonts w:ascii="Wingdings" w:hAnsi="Wingdings" w:hint="default"/>
        <w:sz w:val="20"/>
      </w:rPr>
    </w:lvl>
    <w:lvl w:ilvl="4" w:tplc="6ED0C48A" w:tentative="1">
      <w:start w:val="1"/>
      <w:numFmt w:val="bullet"/>
      <w:lvlText w:val=""/>
      <w:lvlJc w:val="left"/>
      <w:pPr>
        <w:tabs>
          <w:tab w:val="num" w:pos="3600"/>
        </w:tabs>
        <w:ind w:left="3600" w:hanging="360"/>
      </w:pPr>
      <w:rPr>
        <w:rFonts w:ascii="Wingdings" w:hAnsi="Wingdings" w:hint="default"/>
        <w:sz w:val="20"/>
      </w:rPr>
    </w:lvl>
    <w:lvl w:ilvl="5" w:tplc="94761058" w:tentative="1">
      <w:start w:val="1"/>
      <w:numFmt w:val="bullet"/>
      <w:lvlText w:val=""/>
      <w:lvlJc w:val="left"/>
      <w:pPr>
        <w:tabs>
          <w:tab w:val="num" w:pos="4320"/>
        </w:tabs>
        <w:ind w:left="4320" w:hanging="360"/>
      </w:pPr>
      <w:rPr>
        <w:rFonts w:ascii="Wingdings" w:hAnsi="Wingdings" w:hint="default"/>
        <w:sz w:val="20"/>
      </w:rPr>
    </w:lvl>
    <w:lvl w:ilvl="6" w:tplc="781C2730" w:tentative="1">
      <w:start w:val="1"/>
      <w:numFmt w:val="bullet"/>
      <w:lvlText w:val=""/>
      <w:lvlJc w:val="left"/>
      <w:pPr>
        <w:tabs>
          <w:tab w:val="num" w:pos="5040"/>
        </w:tabs>
        <w:ind w:left="5040" w:hanging="360"/>
      </w:pPr>
      <w:rPr>
        <w:rFonts w:ascii="Wingdings" w:hAnsi="Wingdings" w:hint="default"/>
        <w:sz w:val="20"/>
      </w:rPr>
    </w:lvl>
    <w:lvl w:ilvl="7" w:tplc="A78E987C" w:tentative="1">
      <w:start w:val="1"/>
      <w:numFmt w:val="bullet"/>
      <w:lvlText w:val=""/>
      <w:lvlJc w:val="left"/>
      <w:pPr>
        <w:tabs>
          <w:tab w:val="num" w:pos="5760"/>
        </w:tabs>
        <w:ind w:left="5760" w:hanging="360"/>
      </w:pPr>
      <w:rPr>
        <w:rFonts w:ascii="Wingdings" w:hAnsi="Wingdings" w:hint="default"/>
        <w:sz w:val="20"/>
      </w:rPr>
    </w:lvl>
    <w:lvl w:ilvl="8" w:tplc="6688D62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084C10"/>
    <w:multiLevelType w:val="hybridMultilevel"/>
    <w:tmpl w:val="1472AF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F2628F"/>
    <w:multiLevelType w:val="hybridMultilevel"/>
    <w:tmpl w:val="FFFFFFFF"/>
    <w:lvl w:ilvl="0" w:tplc="8D989230">
      <w:start w:val="1"/>
      <w:numFmt w:val="bullet"/>
      <w:lvlText w:val="-"/>
      <w:lvlJc w:val="left"/>
      <w:pPr>
        <w:ind w:left="720" w:hanging="360"/>
      </w:pPr>
      <w:rPr>
        <w:rFonts w:ascii="Calibri" w:hAnsi="Calibri" w:hint="default"/>
      </w:rPr>
    </w:lvl>
    <w:lvl w:ilvl="1" w:tplc="AD0068F4">
      <w:start w:val="1"/>
      <w:numFmt w:val="bullet"/>
      <w:lvlText w:val="o"/>
      <w:lvlJc w:val="left"/>
      <w:pPr>
        <w:ind w:left="1440" w:hanging="360"/>
      </w:pPr>
      <w:rPr>
        <w:rFonts w:ascii="Courier New" w:hAnsi="Courier New" w:hint="default"/>
      </w:rPr>
    </w:lvl>
    <w:lvl w:ilvl="2" w:tplc="DE9CC47A">
      <w:start w:val="1"/>
      <w:numFmt w:val="bullet"/>
      <w:lvlText w:val=""/>
      <w:lvlJc w:val="left"/>
      <w:pPr>
        <w:ind w:left="2160" w:hanging="360"/>
      </w:pPr>
      <w:rPr>
        <w:rFonts w:ascii="Wingdings" w:hAnsi="Wingdings" w:hint="default"/>
      </w:rPr>
    </w:lvl>
    <w:lvl w:ilvl="3" w:tplc="226C06A8">
      <w:start w:val="1"/>
      <w:numFmt w:val="bullet"/>
      <w:lvlText w:val=""/>
      <w:lvlJc w:val="left"/>
      <w:pPr>
        <w:ind w:left="2880" w:hanging="360"/>
      </w:pPr>
      <w:rPr>
        <w:rFonts w:ascii="Symbol" w:hAnsi="Symbol" w:hint="default"/>
      </w:rPr>
    </w:lvl>
    <w:lvl w:ilvl="4" w:tplc="C2327CBC">
      <w:start w:val="1"/>
      <w:numFmt w:val="bullet"/>
      <w:lvlText w:val="o"/>
      <w:lvlJc w:val="left"/>
      <w:pPr>
        <w:ind w:left="3600" w:hanging="360"/>
      </w:pPr>
      <w:rPr>
        <w:rFonts w:ascii="Courier New" w:hAnsi="Courier New" w:hint="default"/>
      </w:rPr>
    </w:lvl>
    <w:lvl w:ilvl="5" w:tplc="AF60897E">
      <w:start w:val="1"/>
      <w:numFmt w:val="bullet"/>
      <w:lvlText w:val=""/>
      <w:lvlJc w:val="left"/>
      <w:pPr>
        <w:ind w:left="4320" w:hanging="360"/>
      </w:pPr>
      <w:rPr>
        <w:rFonts w:ascii="Wingdings" w:hAnsi="Wingdings" w:hint="default"/>
      </w:rPr>
    </w:lvl>
    <w:lvl w:ilvl="6" w:tplc="2BFA6C1A">
      <w:start w:val="1"/>
      <w:numFmt w:val="bullet"/>
      <w:lvlText w:val=""/>
      <w:lvlJc w:val="left"/>
      <w:pPr>
        <w:ind w:left="5040" w:hanging="360"/>
      </w:pPr>
      <w:rPr>
        <w:rFonts w:ascii="Symbol" w:hAnsi="Symbol" w:hint="default"/>
      </w:rPr>
    </w:lvl>
    <w:lvl w:ilvl="7" w:tplc="829C0BCC">
      <w:start w:val="1"/>
      <w:numFmt w:val="bullet"/>
      <w:lvlText w:val="o"/>
      <w:lvlJc w:val="left"/>
      <w:pPr>
        <w:ind w:left="5760" w:hanging="360"/>
      </w:pPr>
      <w:rPr>
        <w:rFonts w:ascii="Courier New" w:hAnsi="Courier New" w:hint="default"/>
      </w:rPr>
    </w:lvl>
    <w:lvl w:ilvl="8" w:tplc="FEBC2C48">
      <w:start w:val="1"/>
      <w:numFmt w:val="bullet"/>
      <w:lvlText w:val=""/>
      <w:lvlJc w:val="left"/>
      <w:pPr>
        <w:ind w:left="6480" w:hanging="360"/>
      </w:pPr>
      <w:rPr>
        <w:rFonts w:ascii="Wingdings" w:hAnsi="Wingdings" w:hint="default"/>
      </w:rPr>
    </w:lvl>
  </w:abstractNum>
  <w:abstractNum w:abstractNumId="42" w15:restartNumberingAfterBreak="0">
    <w:nsid w:val="63A90AE0"/>
    <w:multiLevelType w:val="hybridMultilevel"/>
    <w:tmpl w:val="A5380350"/>
    <w:lvl w:ilvl="0" w:tplc="4BE8966A">
      <w:start w:val="1"/>
      <w:numFmt w:val="bullet"/>
      <w:pStyle w:val="ListBullet3"/>
      <w:lvlText w:val="●"/>
      <w:lvlJc w:val="left"/>
      <w:pPr>
        <w:ind w:left="720" w:hanging="360"/>
      </w:pPr>
      <w:rPr>
        <w:u w:val="none"/>
      </w:rPr>
    </w:lvl>
    <w:lvl w:ilvl="1" w:tplc="C6A0A4E4">
      <w:start w:val="1"/>
      <w:numFmt w:val="bullet"/>
      <w:lvlText w:val="○"/>
      <w:lvlJc w:val="left"/>
      <w:pPr>
        <w:ind w:left="1440" w:hanging="360"/>
      </w:pPr>
      <w:rPr>
        <w:u w:val="none"/>
      </w:rPr>
    </w:lvl>
    <w:lvl w:ilvl="2" w:tplc="4A90EC18">
      <w:start w:val="1"/>
      <w:numFmt w:val="bullet"/>
      <w:lvlText w:val="■"/>
      <w:lvlJc w:val="left"/>
      <w:pPr>
        <w:ind w:left="2160" w:hanging="360"/>
      </w:pPr>
      <w:rPr>
        <w:u w:val="none"/>
      </w:rPr>
    </w:lvl>
    <w:lvl w:ilvl="3" w:tplc="1492989A">
      <w:start w:val="1"/>
      <w:numFmt w:val="bullet"/>
      <w:lvlText w:val="●"/>
      <w:lvlJc w:val="left"/>
      <w:pPr>
        <w:ind w:left="2880" w:hanging="360"/>
      </w:pPr>
      <w:rPr>
        <w:u w:val="none"/>
      </w:rPr>
    </w:lvl>
    <w:lvl w:ilvl="4" w:tplc="F3AA4F38">
      <w:start w:val="1"/>
      <w:numFmt w:val="bullet"/>
      <w:lvlText w:val="○"/>
      <w:lvlJc w:val="left"/>
      <w:pPr>
        <w:ind w:left="3600" w:hanging="360"/>
      </w:pPr>
      <w:rPr>
        <w:u w:val="none"/>
      </w:rPr>
    </w:lvl>
    <w:lvl w:ilvl="5" w:tplc="7B7E05CC">
      <w:start w:val="1"/>
      <w:numFmt w:val="bullet"/>
      <w:lvlText w:val="■"/>
      <w:lvlJc w:val="left"/>
      <w:pPr>
        <w:ind w:left="4320" w:hanging="360"/>
      </w:pPr>
      <w:rPr>
        <w:u w:val="none"/>
      </w:rPr>
    </w:lvl>
    <w:lvl w:ilvl="6" w:tplc="E0A0ED6E">
      <w:start w:val="1"/>
      <w:numFmt w:val="bullet"/>
      <w:lvlText w:val="●"/>
      <w:lvlJc w:val="left"/>
      <w:pPr>
        <w:ind w:left="5040" w:hanging="360"/>
      </w:pPr>
      <w:rPr>
        <w:u w:val="none"/>
      </w:rPr>
    </w:lvl>
    <w:lvl w:ilvl="7" w:tplc="4CF0054E">
      <w:start w:val="1"/>
      <w:numFmt w:val="bullet"/>
      <w:lvlText w:val="○"/>
      <w:lvlJc w:val="left"/>
      <w:pPr>
        <w:ind w:left="5760" w:hanging="360"/>
      </w:pPr>
      <w:rPr>
        <w:u w:val="none"/>
      </w:rPr>
    </w:lvl>
    <w:lvl w:ilvl="8" w:tplc="BC90951A">
      <w:start w:val="1"/>
      <w:numFmt w:val="bullet"/>
      <w:lvlText w:val="■"/>
      <w:lvlJc w:val="left"/>
      <w:pPr>
        <w:ind w:left="6480" w:hanging="360"/>
      </w:pPr>
      <w:rPr>
        <w:u w:val="none"/>
      </w:rPr>
    </w:lvl>
  </w:abstractNum>
  <w:abstractNum w:abstractNumId="43" w15:restartNumberingAfterBreak="0">
    <w:nsid w:val="63D23B8A"/>
    <w:multiLevelType w:val="hybridMultilevel"/>
    <w:tmpl w:val="F560F1C0"/>
    <w:lvl w:ilvl="0" w:tplc="A6CA4222">
      <w:start w:val="1"/>
      <w:numFmt w:val="decimal"/>
      <w:lvlText w:val="%1."/>
      <w:lvlJc w:val="left"/>
      <w:pPr>
        <w:ind w:left="360" w:hanging="360"/>
      </w:pPr>
      <w:rPr>
        <w:rFonts w:ascii="Times New Roman" w:hAnsi="Times New Roman" w:cs="Times New Roman" w:hint="default"/>
        <w:b/>
        <w:bCs/>
        <w:sz w:val="24"/>
        <w:szCs w:val="24"/>
      </w:rPr>
    </w:lvl>
    <w:lvl w:ilvl="1" w:tplc="626A1ACC">
      <w:start w:val="4"/>
      <w:numFmt w:val="decimal"/>
      <w:lvlText w:val="%2."/>
      <w:lvlJc w:val="left"/>
      <w:pPr>
        <w:ind w:left="360" w:hanging="360"/>
      </w:pPr>
      <w:rPr>
        <w:rFonts w:hint="default"/>
        <w:b/>
        <w:sz w:val="24"/>
        <w:szCs w:val="24"/>
      </w:rPr>
    </w:lvl>
    <w:lvl w:ilvl="2" w:tplc="768EA8EC">
      <w:start w:val="5"/>
      <w:numFmt w:val="decimal"/>
      <w:lvlText w:val="%3."/>
      <w:lvlJc w:val="left"/>
      <w:pPr>
        <w:ind w:left="360" w:hanging="360"/>
      </w:pPr>
      <w:rPr>
        <w:rFonts w:hint="default"/>
        <w:b/>
        <w:bCs/>
        <w:color w:val="auto"/>
      </w:rPr>
    </w:lvl>
    <w:lvl w:ilvl="3" w:tplc="EB6E5E5C">
      <w:start w:val="1"/>
      <w:numFmt w:val="decimal"/>
      <w:lvlText w:val="%1.%2.%3.%4"/>
      <w:lvlJc w:val="left"/>
      <w:pPr>
        <w:ind w:left="864" w:hanging="864"/>
      </w:pPr>
      <w:rPr>
        <w:b/>
        <w:bCs/>
      </w:rPr>
    </w:lvl>
    <w:lvl w:ilvl="4" w:tplc="6D26D78C">
      <w:start w:val="1"/>
      <w:numFmt w:val="decimal"/>
      <w:lvlText w:val="%1.%2.%3.%4.%5"/>
      <w:lvlJc w:val="left"/>
      <w:pPr>
        <w:ind w:left="1008" w:hanging="1008"/>
      </w:pPr>
    </w:lvl>
    <w:lvl w:ilvl="5" w:tplc="D1589BE4">
      <w:start w:val="1"/>
      <w:numFmt w:val="decimal"/>
      <w:lvlText w:val="%1.%2.%3.%4.%5.%6"/>
      <w:lvlJc w:val="left"/>
      <w:pPr>
        <w:ind w:left="1152" w:hanging="1152"/>
      </w:pPr>
    </w:lvl>
    <w:lvl w:ilvl="6" w:tplc="EDD484BC">
      <w:start w:val="1"/>
      <w:numFmt w:val="decimal"/>
      <w:lvlText w:val="%1.%2.%3.%4.%5.%6.%7"/>
      <w:lvlJc w:val="left"/>
      <w:pPr>
        <w:ind w:left="1296" w:hanging="1296"/>
      </w:pPr>
    </w:lvl>
    <w:lvl w:ilvl="7" w:tplc="9AF2AD1E">
      <w:start w:val="1"/>
      <w:numFmt w:val="decimal"/>
      <w:lvlText w:val="%1.%2.%3.%4.%5.%6.%7.%8"/>
      <w:lvlJc w:val="left"/>
      <w:pPr>
        <w:ind w:left="1440" w:hanging="1440"/>
      </w:pPr>
    </w:lvl>
    <w:lvl w:ilvl="8" w:tplc="C8B6A67C">
      <w:start w:val="1"/>
      <w:numFmt w:val="decimal"/>
      <w:lvlText w:val="%1.%2.%3.%4.%5.%6.%7.%8.%9"/>
      <w:lvlJc w:val="left"/>
      <w:pPr>
        <w:ind w:left="1584" w:hanging="1584"/>
      </w:pPr>
    </w:lvl>
  </w:abstractNum>
  <w:abstractNum w:abstractNumId="44" w15:restartNumberingAfterBreak="0">
    <w:nsid w:val="64195A44"/>
    <w:multiLevelType w:val="hybridMultilevel"/>
    <w:tmpl w:val="562EA7AC"/>
    <w:lvl w:ilvl="0" w:tplc="6BD0AAB4">
      <w:start w:val="1"/>
      <w:numFmt w:val="bullet"/>
      <w:lvlText w:val=""/>
      <w:lvlJc w:val="left"/>
      <w:pPr>
        <w:tabs>
          <w:tab w:val="num" w:pos="720"/>
        </w:tabs>
        <w:ind w:left="720" w:hanging="360"/>
      </w:pPr>
      <w:rPr>
        <w:rFonts w:ascii="Symbol" w:hAnsi="Symbol" w:hint="default"/>
        <w:sz w:val="20"/>
      </w:rPr>
    </w:lvl>
    <w:lvl w:ilvl="1" w:tplc="6256EE04" w:tentative="1">
      <w:start w:val="1"/>
      <w:numFmt w:val="bullet"/>
      <w:lvlText w:val="o"/>
      <w:lvlJc w:val="left"/>
      <w:pPr>
        <w:tabs>
          <w:tab w:val="num" w:pos="1440"/>
        </w:tabs>
        <w:ind w:left="1440" w:hanging="360"/>
      </w:pPr>
      <w:rPr>
        <w:rFonts w:ascii="Courier New" w:hAnsi="Courier New" w:hint="default"/>
        <w:sz w:val="20"/>
      </w:rPr>
    </w:lvl>
    <w:lvl w:ilvl="2" w:tplc="CD12E52A" w:tentative="1">
      <w:start w:val="1"/>
      <w:numFmt w:val="bullet"/>
      <w:lvlText w:val=""/>
      <w:lvlJc w:val="left"/>
      <w:pPr>
        <w:tabs>
          <w:tab w:val="num" w:pos="2160"/>
        </w:tabs>
        <w:ind w:left="2160" w:hanging="360"/>
      </w:pPr>
      <w:rPr>
        <w:rFonts w:ascii="Wingdings" w:hAnsi="Wingdings" w:hint="default"/>
        <w:sz w:val="20"/>
      </w:rPr>
    </w:lvl>
    <w:lvl w:ilvl="3" w:tplc="021EA3BC" w:tentative="1">
      <w:start w:val="1"/>
      <w:numFmt w:val="bullet"/>
      <w:lvlText w:val=""/>
      <w:lvlJc w:val="left"/>
      <w:pPr>
        <w:tabs>
          <w:tab w:val="num" w:pos="2880"/>
        </w:tabs>
        <w:ind w:left="2880" w:hanging="360"/>
      </w:pPr>
      <w:rPr>
        <w:rFonts w:ascii="Wingdings" w:hAnsi="Wingdings" w:hint="default"/>
        <w:sz w:val="20"/>
      </w:rPr>
    </w:lvl>
    <w:lvl w:ilvl="4" w:tplc="02303792" w:tentative="1">
      <w:start w:val="1"/>
      <w:numFmt w:val="bullet"/>
      <w:lvlText w:val=""/>
      <w:lvlJc w:val="left"/>
      <w:pPr>
        <w:tabs>
          <w:tab w:val="num" w:pos="3600"/>
        </w:tabs>
        <w:ind w:left="3600" w:hanging="360"/>
      </w:pPr>
      <w:rPr>
        <w:rFonts w:ascii="Wingdings" w:hAnsi="Wingdings" w:hint="default"/>
        <w:sz w:val="20"/>
      </w:rPr>
    </w:lvl>
    <w:lvl w:ilvl="5" w:tplc="3968AAE6" w:tentative="1">
      <w:start w:val="1"/>
      <w:numFmt w:val="bullet"/>
      <w:lvlText w:val=""/>
      <w:lvlJc w:val="left"/>
      <w:pPr>
        <w:tabs>
          <w:tab w:val="num" w:pos="4320"/>
        </w:tabs>
        <w:ind w:left="4320" w:hanging="360"/>
      </w:pPr>
      <w:rPr>
        <w:rFonts w:ascii="Wingdings" w:hAnsi="Wingdings" w:hint="default"/>
        <w:sz w:val="20"/>
      </w:rPr>
    </w:lvl>
    <w:lvl w:ilvl="6" w:tplc="C4D00758" w:tentative="1">
      <w:start w:val="1"/>
      <w:numFmt w:val="bullet"/>
      <w:lvlText w:val=""/>
      <w:lvlJc w:val="left"/>
      <w:pPr>
        <w:tabs>
          <w:tab w:val="num" w:pos="5040"/>
        </w:tabs>
        <w:ind w:left="5040" w:hanging="360"/>
      </w:pPr>
      <w:rPr>
        <w:rFonts w:ascii="Wingdings" w:hAnsi="Wingdings" w:hint="default"/>
        <w:sz w:val="20"/>
      </w:rPr>
    </w:lvl>
    <w:lvl w:ilvl="7" w:tplc="2C168D9E" w:tentative="1">
      <w:start w:val="1"/>
      <w:numFmt w:val="bullet"/>
      <w:lvlText w:val=""/>
      <w:lvlJc w:val="left"/>
      <w:pPr>
        <w:tabs>
          <w:tab w:val="num" w:pos="5760"/>
        </w:tabs>
        <w:ind w:left="5760" w:hanging="360"/>
      </w:pPr>
      <w:rPr>
        <w:rFonts w:ascii="Wingdings" w:hAnsi="Wingdings" w:hint="default"/>
        <w:sz w:val="20"/>
      </w:rPr>
    </w:lvl>
    <w:lvl w:ilvl="8" w:tplc="708051A0"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E23C62"/>
    <w:multiLevelType w:val="hybridMultilevel"/>
    <w:tmpl w:val="68D8C6D6"/>
    <w:lvl w:ilvl="0" w:tplc="9892BAD0">
      <w:start w:val="1"/>
      <w:numFmt w:val="bullet"/>
      <w:lvlText w:val=""/>
      <w:lvlJc w:val="left"/>
      <w:pPr>
        <w:ind w:left="720" w:hanging="360"/>
      </w:pPr>
      <w:rPr>
        <w:rFonts w:ascii="Symbol" w:hAnsi="Symbol" w:hint="default"/>
      </w:rPr>
    </w:lvl>
    <w:lvl w:ilvl="1" w:tplc="600C42E8">
      <w:start w:val="1"/>
      <w:numFmt w:val="bullet"/>
      <w:lvlText w:val="o"/>
      <w:lvlJc w:val="left"/>
      <w:pPr>
        <w:ind w:left="1440" w:hanging="360"/>
      </w:pPr>
      <w:rPr>
        <w:rFonts w:ascii="Courier New" w:hAnsi="Courier New" w:hint="default"/>
      </w:rPr>
    </w:lvl>
    <w:lvl w:ilvl="2" w:tplc="47A28776">
      <w:start w:val="1"/>
      <w:numFmt w:val="bullet"/>
      <w:lvlText w:val=""/>
      <w:lvlJc w:val="left"/>
      <w:pPr>
        <w:ind w:left="2160" w:hanging="360"/>
      </w:pPr>
      <w:rPr>
        <w:rFonts w:ascii="Wingdings" w:hAnsi="Wingdings" w:hint="default"/>
      </w:rPr>
    </w:lvl>
    <w:lvl w:ilvl="3" w:tplc="4498CBA6">
      <w:start w:val="1"/>
      <w:numFmt w:val="bullet"/>
      <w:lvlText w:val=""/>
      <w:lvlJc w:val="left"/>
      <w:pPr>
        <w:ind w:left="2880" w:hanging="360"/>
      </w:pPr>
      <w:rPr>
        <w:rFonts w:ascii="Symbol" w:hAnsi="Symbol" w:hint="default"/>
      </w:rPr>
    </w:lvl>
    <w:lvl w:ilvl="4" w:tplc="1B8C2102">
      <w:start w:val="1"/>
      <w:numFmt w:val="bullet"/>
      <w:lvlText w:val="o"/>
      <w:lvlJc w:val="left"/>
      <w:pPr>
        <w:ind w:left="3600" w:hanging="360"/>
      </w:pPr>
      <w:rPr>
        <w:rFonts w:ascii="Courier New" w:hAnsi="Courier New" w:hint="default"/>
      </w:rPr>
    </w:lvl>
    <w:lvl w:ilvl="5" w:tplc="A6D4BE20">
      <w:start w:val="1"/>
      <w:numFmt w:val="bullet"/>
      <w:lvlText w:val=""/>
      <w:lvlJc w:val="left"/>
      <w:pPr>
        <w:ind w:left="4320" w:hanging="360"/>
      </w:pPr>
      <w:rPr>
        <w:rFonts w:ascii="Wingdings" w:hAnsi="Wingdings" w:hint="default"/>
      </w:rPr>
    </w:lvl>
    <w:lvl w:ilvl="6" w:tplc="62CA5558">
      <w:start w:val="1"/>
      <w:numFmt w:val="bullet"/>
      <w:lvlText w:val=""/>
      <w:lvlJc w:val="left"/>
      <w:pPr>
        <w:ind w:left="5040" w:hanging="360"/>
      </w:pPr>
      <w:rPr>
        <w:rFonts w:ascii="Symbol" w:hAnsi="Symbol" w:hint="default"/>
      </w:rPr>
    </w:lvl>
    <w:lvl w:ilvl="7" w:tplc="9B72CE9A">
      <w:start w:val="1"/>
      <w:numFmt w:val="bullet"/>
      <w:lvlText w:val="o"/>
      <w:lvlJc w:val="left"/>
      <w:pPr>
        <w:ind w:left="5760" w:hanging="360"/>
      </w:pPr>
      <w:rPr>
        <w:rFonts w:ascii="Courier New" w:hAnsi="Courier New" w:hint="default"/>
      </w:rPr>
    </w:lvl>
    <w:lvl w:ilvl="8" w:tplc="983CA178">
      <w:start w:val="1"/>
      <w:numFmt w:val="bullet"/>
      <w:lvlText w:val=""/>
      <w:lvlJc w:val="left"/>
      <w:pPr>
        <w:ind w:left="6480" w:hanging="360"/>
      </w:pPr>
      <w:rPr>
        <w:rFonts w:ascii="Wingdings" w:hAnsi="Wingdings" w:hint="default"/>
      </w:rPr>
    </w:lvl>
  </w:abstractNum>
  <w:abstractNum w:abstractNumId="46" w15:restartNumberingAfterBreak="0">
    <w:nsid w:val="68B36E1D"/>
    <w:multiLevelType w:val="hybridMultilevel"/>
    <w:tmpl w:val="5260B73E"/>
    <w:lvl w:ilvl="0" w:tplc="69D223D2">
      <w:start w:val="1"/>
      <w:numFmt w:val="bullet"/>
      <w:lvlText w:val=""/>
      <w:lvlJc w:val="left"/>
      <w:pPr>
        <w:ind w:left="720" w:hanging="360"/>
      </w:pPr>
      <w:rPr>
        <w:rFonts w:ascii="Symbol" w:hAnsi="Symbol" w:hint="default"/>
      </w:rPr>
    </w:lvl>
    <w:lvl w:ilvl="1" w:tplc="A00A42CC">
      <w:start w:val="1"/>
      <w:numFmt w:val="bullet"/>
      <w:lvlText w:val="o"/>
      <w:lvlJc w:val="left"/>
      <w:pPr>
        <w:ind w:left="1440" w:hanging="360"/>
      </w:pPr>
      <w:rPr>
        <w:rFonts w:ascii="Courier New" w:hAnsi="Courier New" w:hint="default"/>
      </w:rPr>
    </w:lvl>
    <w:lvl w:ilvl="2" w:tplc="0DF866FC">
      <w:start w:val="1"/>
      <w:numFmt w:val="bullet"/>
      <w:lvlText w:val=""/>
      <w:lvlJc w:val="left"/>
      <w:pPr>
        <w:ind w:left="2160" w:hanging="360"/>
      </w:pPr>
      <w:rPr>
        <w:rFonts w:ascii="Wingdings" w:hAnsi="Wingdings" w:hint="default"/>
      </w:rPr>
    </w:lvl>
    <w:lvl w:ilvl="3" w:tplc="2EE0B6A0">
      <w:start w:val="1"/>
      <w:numFmt w:val="bullet"/>
      <w:lvlText w:val=""/>
      <w:lvlJc w:val="left"/>
      <w:pPr>
        <w:ind w:left="2880" w:hanging="360"/>
      </w:pPr>
      <w:rPr>
        <w:rFonts w:ascii="Symbol" w:hAnsi="Symbol" w:hint="default"/>
      </w:rPr>
    </w:lvl>
    <w:lvl w:ilvl="4" w:tplc="BFBE5770">
      <w:start w:val="1"/>
      <w:numFmt w:val="bullet"/>
      <w:lvlText w:val="o"/>
      <w:lvlJc w:val="left"/>
      <w:pPr>
        <w:ind w:left="3600" w:hanging="360"/>
      </w:pPr>
      <w:rPr>
        <w:rFonts w:ascii="Courier New" w:hAnsi="Courier New" w:hint="default"/>
      </w:rPr>
    </w:lvl>
    <w:lvl w:ilvl="5" w:tplc="BD96A862">
      <w:start w:val="1"/>
      <w:numFmt w:val="bullet"/>
      <w:lvlText w:val=""/>
      <w:lvlJc w:val="left"/>
      <w:pPr>
        <w:ind w:left="4320" w:hanging="360"/>
      </w:pPr>
      <w:rPr>
        <w:rFonts w:ascii="Wingdings" w:hAnsi="Wingdings" w:hint="default"/>
      </w:rPr>
    </w:lvl>
    <w:lvl w:ilvl="6" w:tplc="4A227342">
      <w:start w:val="1"/>
      <w:numFmt w:val="bullet"/>
      <w:lvlText w:val=""/>
      <w:lvlJc w:val="left"/>
      <w:pPr>
        <w:ind w:left="5040" w:hanging="360"/>
      </w:pPr>
      <w:rPr>
        <w:rFonts w:ascii="Symbol" w:hAnsi="Symbol" w:hint="default"/>
      </w:rPr>
    </w:lvl>
    <w:lvl w:ilvl="7" w:tplc="063ED81C">
      <w:start w:val="1"/>
      <w:numFmt w:val="bullet"/>
      <w:lvlText w:val="o"/>
      <w:lvlJc w:val="left"/>
      <w:pPr>
        <w:ind w:left="5760" w:hanging="360"/>
      </w:pPr>
      <w:rPr>
        <w:rFonts w:ascii="Courier New" w:hAnsi="Courier New" w:hint="default"/>
      </w:rPr>
    </w:lvl>
    <w:lvl w:ilvl="8" w:tplc="52F4B6F0">
      <w:start w:val="1"/>
      <w:numFmt w:val="bullet"/>
      <w:lvlText w:val=""/>
      <w:lvlJc w:val="left"/>
      <w:pPr>
        <w:ind w:left="6480" w:hanging="360"/>
      </w:pPr>
      <w:rPr>
        <w:rFonts w:ascii="Wingdings" w:hAnsi="Wingdings" w:hint="default"/>
      </w:rPr>
    </w:lvl>
  </w:abstractNum>
  <w:abstractNum w:abstractNumId="47" w15:restartNumberingAfterBreak="0">
    <w:nsid w:val="68FB239A"/>
    <w:multiLevelType w:val="hybridMultilevel"/>
    <w:tmpl w:val="27C65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943294"/>
    <w:multiLevelType w:val="hybridMultilevel"/>
    <w:tmpl w:val="1BFC13E0"/>
    <w:lvl w:ilvl="0" w:tplc="F0B8614A">
      <w:start w:val="1"/>
      <w:numFmt w:val="bullet"/>
      <w:lvlText w:val=""/>
      <w:lvlJc w:val="left"/>
      <w:pPr>
        <w:tabs>
          <w:tab w:val="num" w:pos="720"/>
        </w:tabs>
        <w:ind w:left="720" w:hanging="360"/>
      </w:pPr>
      <w:rPr>
        <w:rFonts w:ascii="Symbol" w:hAnsi="Symbol" w:hint="default"/>
        <w:sz w:val="20"/>
      </w:rPr>
    </w:lvl>
    <w:lvl w:ilvl="1" w:tplc="DACEBC10" w:tentative="1">
      <w:start w:val="1"/>
      <w:numFmt w:val="bullet"/>
      <w:lvlText w:val="o"/>
      <w:lvlJc w:val="left"/>
      <w:pPr>
        <w:tabs>
          <w:tab w:val="num" w:pos="1440"/>
        </w:tabs>
        <w:ind w:left="1440" w:hanging="360"/>
      </w:pPr>
      <w:rPr>
        <w:rFonts w:ascii="Courier New" w:hAnsi="Courier New" w:hint="default"/>
        <w:sz w:val="20"/>
      </w:rPr>
    </w:lvl>
    <w:lvl w:ilvl="2" w:tplc="5F5223EC" w:tentative="1">
      <w:start w:val="1"/>
      <w:numFmt w:val="bullet"/>
      <w:lvlText w:val=""/>
      <w:lvlJc w:val="left"/>
      <w:pPr>
        <w:tabs>
          <w:tab w:val="num" w:pos="2160"/>
        </w:tabs>
        <w:ind w:left="2160" w:hanging="360"/>
      </w:pPr>
      <w:rPr>
        <w:rFonts w:ascii="Wingdings" w:hAnsi="Wingdings" w:hint="default"/>
        <w:sz w:val="20"/>
      </w:rPr>
    </w:lvl>
    <w:lvl w:ilvl="3" w:tplc="5E94C620" w:tentative="1">
      <w:start w:val="1"/>
      <w:numFmt w:val="bullet"/>
      <w:lvlText w:val=""/>
      <w:lvlJc w:val="left"/>
      <w:pPr>
        <w:tabs>
          <w:tab w:val="num" w:pos="2880"/>
        </w:tabs>
        <w:ind w:left="2880" w:hanging="360"/>
      </w:pPr>
      <w:rPr>
        <w:rFonts w:ascii="Wingdings" w:hAnsi="Wingdings" w:hint="default"/>
        <w:sz w:val="20"/>
      </w:rPr>
    </w:lvl>
    <w:lvl w:ilvl="4" w:tplc="3616375A" w:tentative="1">
      <w:start w:val="1"/>
      <w:numFmt w:val="bullet"/>
      <w:lvlText w:val=""/>
      <w:lvlJc w:val="left"/>
      <w:pPr>
        <w:tabs>
          <w:tab w:val="num" w:pos="3600"/>
        </w:tabs>
        <w:ind w:left="3600" w:hanging="360"/>
      </w:pPr>
      <w:rPr>
        <w:rFonts w:ascii="Wingdings" w:hAnsi="Wingdings" w:hint="default"/>
        <w:sz w:val="20"/>
      </w:rPr>
    </w:lvl>
    <w:lvl w:ilvl="5" w:tplc="E94E0708" w:tentative="1">
      <w:start w:val="1"/>
      <w:numFmt w:val="bullet"/>
      <w:lvlText w:val=""/>
      <w:lvlJc w:val="left"/>
      <w:pPr>
        <w:tabs>
          <w:tab w:val="num" w:pos="4320"/>
        </w:tabs>
        <w:ind w:left="4320" w:hanging="360"/>
      </w:pPr>
      <w:rPr>
        <w:rFonts w:ascii="Wingdings" w:hAnsi="Wingdings" w:hint="default"/>
        <w:sz w:val="20"/>
      </w:rPr>
    </w:lvl>
    <w:lvl w:ilvl="6" w:tplc="27E26B50" w:tentative="1">
      <w:start w:val="1"/>
      <w:numFmt w:val="bullet"/>
      <w:lvlText w:val=""/>
      <w:lvlJc w:val="left"/>
      <w:pPr>
        <w:tabs>
          <w:tab w:val="num" w:pos="5040"/>
        </w:tabs>
        <w:ind w:left="5040" w:hanging="360"/>
      </w:pPr>
      <w:rPr>
        <w:rFonts w:ascii="Wingdings" w:hAnsi="Wingdings" w:hint="default"/>
        <w:sz w:val="20"/>
      </w:rPr>
    </w:lvl>
    <w:lvl w:ilvl="7" w:tplc="396A1186" w:tentative="1">
      <w:start w:val="1"/>
      <w:numFmt w:val="bullet"/>
      <w:lvlText w:val=""/>
      <w:lvlJc w:val="left"/>
      <w:pPr>
        <w:tabs>
          <w:tab w:val="num" w:pos="5760"/>
        </w:tabs>
        <w:ind w:left="5760" w:hanging="360"/>
      </w:pPr>
      <w:rPr>
        <w:rFonts w:ascii="Wingdings" w:hAnsi="Wingdings" w:hint="default"/>
        <w:sz w:val="20"/>
      </w:rPr>
    </w:lvl>
    <w:lvl w:ilvl="8" w:tplc="BF7A1E9E"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4A5CAC"/>
    <w:multiLevelType w:val="hybridMultilevel"/>
    <w:tmpl w:val="1E78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3AE23BE"/>
    <w:multiLevelType w:val="hybridMultilevel"/>
    <w:tmpl w:val="F2A4202A"/>
    <w:lvl w:ilvl="0" w:tplc="B660362E">
      <w:start w:val="1"/>
      <w:numFmt w:val="bullet"/>
      <w:lvlText w:val=""/>
      <w:lvlJc w:val="left"/>
      <w:pPr>
        <w:tabs>
          <w:tab w:val="num" w:pos="720"/>
        </w:tabs>
        <w:ind w:left="720" w:hanging="360"/>
      </w:pPr>
      <w:rPr>
        <w:rFonts w:ascii="Symbol" w:hAnsi="Symbol" w:hint="default"/>
        <w:sz w:val="20"/>
      </w:rPr>
    </w:lvl>
    <w:lvl w:ilvl="1" w:tplc="D968FEC4">
      <w:start w:val="1"/>
      <w:numFmt w:val="bullet"/>
      <w:lvlText w:val="o"/>
      <w:lvlJc w:val="left"/>
      <w:pPr>
        <w:tabs>
          <w:tab w:val="num" w:pos="1440"/>
        </w:tabs>
        <w:ind w:left="1440" w:hanging="360"/>
      </w:pPr>
      <w:rPr>
        <w:rFonts w:ascii="Courier New" w:hAnsi="Courier New" w:hint="default"/>
        <w:sz w:val="20"/>
      </w:rPr>
    </w:lvl>
    <w:lvl w:ilvl="2" w:tplc="3CFE55E0" w:tentative="1">
      <w:start w:val="1"/>
      <w:numFmt w:val="bullet"/>
      <w:lvlText w:val=""/>
      <w:lvlJc w:val="left"/>
      <w:pPr>
        <w:tabs>
          <w:tab w:val="num" w:pos="2160"/>
        </w:tabs>
        <w:ind w:left="2160" w:hanging="360"/>
      </w:pPr>
      <w:rPr>
        <w:rFonts w:ascii="Wingdings" w:hAnsi="Wingdings" w:hint="default"/>
        <w:sz w:val="20"/>
      </w:rPr>
    </w:lvl>
    <w:lvl w:ilvl="3" w:tplc="CEC6FD34" w:tentative="1">
      <w:start w:val="1"/>
      <w:numFmt w:val="bullet"/>
      <w:lvlText w:val=""/>
      <w:lvlJc w:val="left"/>
      <w:pPr>
        <w:tabs>
          <w:tab w:val="num" w:pos="2880"/>
        </w:tabs>
        <w:ind w:left="2880" w:hanging="360"/>
      </w:pPr>
      <w:rPr>
        <w:rFonts w:ascii="Wingdings" w:hAnsi="Wingdings" w:hint="default"/>
        <w:sz w:val="20"/>
      </w:rPr>
    </w:lvl>
    <w:lvl w:ilvl="4" w:tplc="64F0EB80" w:tentative="1">
      <w:start w:val="1"/>
      <w:numFmt w:val="bullet"/>
      <w:lvlText w:val=""/>
      <w:lvlJc w:val="left"/>
      <w:pPr>
        <w:tabs>
          <w:tab w:val="num" w:pos="3600"/>
        </w:tabs>
        <w:ind w:left="3600" w:hanging="360"/>
      </w:pPr>
      <w:rPr>
        <w:rFonts w:ascii="Wingdings" w:hAnsi="Wingdings" w:hint="default"/>
        <w:sz w:val="20"/>
      </w:rPr>
    </w:lvl>
    <w:lvl w:ilvl="5" w:tplc="2C004D90" w:tentative="1">
      <w:start w:val="1"/>
      <w:numFmt w:val="bullet"/>
      <w:lvlText w:val=""/>
      <w:lvlJc w:val="left"/>
      <w:pPr>
        <w:tabs>
          <w:tab w:val="num" w:pos="4320"/>
        </w:tabs>
        <w:ind w:left="4320" w:hanging="360"/>
      </w:pPr>
      <w:rPr>
        <w:rFonts w:ascii="Wingdings" w:hAnsi="Wingdings" w:hint="default"/>
        <w:sz w:val="20"/>
      </w:rPr>
    </w:lvl>
    <w:lvl w:ilvl="6" w:tplc="1B4696B2" w:tentative="1">
      <w:start w:val="1"/>
      <w:numFmt w:val="bullet"/>
      <w:lvlText w:val=""/>
      <w:lvlJc w:val="left"/>
      <w:pPr>
        <w:tabs>
          <w:tab w:val="num" w:pos="5040"/>
        </w:tabs>
        <w:ind w:left="5040" w:hanging="360"/>
      </w:pPr>
      <w:rPr>
        <w:rFonts w:ascii="Wingdings" w:hAnsi="Wingdings" w:hint="default"/>
        <w:sz w:val="20"/>
      </w:rPr>
    </w:lvl>
    <w:lvl w:ilvl="7" w:tplc="999A1BAE" w:tentative="1">
      <w:start w:val="1"/>
      <w:numFmt w:val="bullet"/>
      <w:lvlText w:val=""/>
      <w:lvlJc w:val="left"/>
      <w:pPr>
        <w:tabs>
          <w:tab w:val="num" w:pos="5760"/>
        </w:tabs>
        <w:ind w:left="5760" w:hanging="360"/>
      </w:pPr>
      <w:rPr>
        <w:rFonts w:ascii="Wingdings" w:hAnsi="Wingdings" w:hint="default"/>
        <w:sz w:val="20"/>
      </w:rPr>
    </w:lvl>
    <w:lvl w:ilvl="8" w:tplc="3F48F93C"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3D4E0F"/>
    <w:multiLevelType w:val="hybridMultilevel"/>
    <w:tmpl w:val="BD584F70"/>
    <w:lvl w:ilvl="0" w:tplc="1A580506">
      <w:start w:val="1"/>
      <w:numFmt w:val="bullet"/>
      <w:lvlText w:val=""/>
      <w:lvlJc w:val="left"/>
      <w:pPr>
        <w:tabs>
          <w:tab w:val="num" w:pos="720"/>
        </w:tabs>
        <w:ind w:left="720" w:hanging="360"/>
      </w:pPr>
      <w:rPr>
        <w:rFonts w:ascii="Symbol" w:hAnsi="Symbol" w:hint="default"/>
        <w:sz w:val="20"/>
      </w:rPr>
    </w:lvl>
    <w:lvl w:ilvl="1" w:tplc="2A8C8E64" w:tentative="1">
      <w:start w:val="1"/>
      <w:numFmt w:val="bullet"/>
      <w:lvlText w:val="o"/>
      <w:lvlJc w:val="left"/>
      <w:pPr>
        <w:tabs>
          <w:tab w:val="num" w:pos="1440"/>
        </w:tabs>
        <w:ind w:left="1440" w:hanging="360"/>
      </w:pPr>
      <w:rPr>
        <w:rFonts w:ascii="Courier New" w:hAnsi="Courier New" w:hint="default"/>
        <w:sz w:val="20"/>
      </w:rPr>
    </w:lvl>
    <w:lvl w:ilvl="2" w:tplc="0AD4C2AA" w:tentative="1">
      <w:start w:val="1"/>
      <w:numFmt w:val="bullet"/>
      <w:lvlText w:val=""/>
      <w:lvlJc w:val="left"/>
      <w:pPr>
        <w:tabs>
          <w:tab w:val="num" w:pos="2160"/>
        </w:tabs>
        <w:ind w:left="2160" w:hanging="360"/>
      </w:pPr>
      <w:rPr>
        <w:rFonts w:ascii="Wingdings" w:hAnsi="Wingdings" w:hint="default"/>
        <w:sz w:val="20"/>
      </w:rPr>
    </w:lvl>
    <w:lvl w:ilvl="3" w:tplc="792E4EB8" w:tentative="1">
      <w:start w:val="1"/>
      <w:numFmt w:val="bullet"/>
      <w:lvlText w:val=""/>
      <w:lvlJc w:val="left"/>
      <w:pPr>
        <w:tabs>
          <w:tab w:val="num" w:pos="2880"/>
        </w:tabs>
        <w:ind w:left="2880" w:hanging="360"/>
      </w:pPr>
      <w:rPr>
        <w:rFonts w:ascii="Wingdings" w:hAnsi="Wingdings" w:hint="default"/>
        <w:sz w:val="20"/>
      </w:rPr>
    </w:lvl>
    <w:lvl w:ilvl="4" w:tplc="3EF49D8E" w:tentative="1">
      <w:start w:val="1"/>
      <w:numFmt w:val="bullet"/>
      <w:lvlText w:val=""/>
      <w:lvlJc w:val="left"/>
      <w:pPr>
        <w:tabs>
          <w:tab w:val="num" w:pos="3600"/>
        </w:tabs>
        <w:ind w:left="3600" w:hanging="360"/>
      </w:pPr>
      <w:rPr>
        <w:rFonts w:ascii="Wingdings" w:hAnsi="Wingdings" w:hint="default"/>
        <w:sz w:val="20"/>
      </w:rPr>
    </w:lvl>
    <w:lvl w:ilvl="5" w:tplc="F17A62E0" w:tentative="1">
      <w:start w:val="1"/>
      <w:numFmt w:val="bullet"/>
      <w:lvlText w:val=""/>
      <w:lvlJc w:val="left"/>
      <w:pPr>
        <w:tabs>
          <w:tab w:val="num" w:pos="4320"/>
        </w:tabs>
        <w:ind w:left="4320" w:hanging="360"/>
      </w:pPr>
      <w:rPr>
        <w:rFonts w:ascii="Wingdings" w:hAnsi="Wingdings" w:hint="default"/>
        <w:sz w:val="20"/>
      </w:rPr>
    </w:lvl>
    <w:lvl w:ilvl="6" w:tplc="9C34F020" w:tentative="1">
      <w:start w:val="1"/>
      <w:numFmt w:val="bullet"/>
      <w:lvlText w:val=""/>
      <w:lvlJc w:val="left"/>
      <w:pPr>
        <w:tabs>
          <w:tab w:val="num" w:pos="5040"/>
        </w:tabs>
        <w:ind w:left="5040" w:hanging="360"/>
      </w:pPr>
      <w:rPr>
        <w:rFonts w:ascii="Wingdings" w:hAnsi="Wingdings" w:hint="default"/>
        <w:sz w:val="20"/>
      </w:rPr>
    </w:lvl>
    <w:lvl w:ilvl="7" w:tplc="9522BDFE" w:tentative="1">
      <w:start w:val="1"/>
      <w:numFmt w:val="bullet"/>
      <w:lvlText w:val=""/>
      <w:lvlJc w:val="left"/>
      <w:pPr>
        <w:tabs>
          <w:tab w:val="num" w:pos="5760"/>
        </w:tabs>
        <w:ind w:left="5760" w:hanging="360"/>
      </w:pPr>
      <w:rPr>
        <w:rFonts w:ascii="Wingdings" w:hAnsi="Wingdings" w:hint="default"/>
        <w:sz w:val="20"/>
      </w:rPr>
    </w:lvl>
    <w:lvl w:ilvl="8" w:tplc="64E417C4"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024805"/>
    <w:multiLevelType w:val="hybridMultilevel"/>
    <w:tmpl w:val="63205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E4F67B9"/>
    <w:multiLevelType w:val="hybridMultilevel"/>
    <w:tmpl w:val="05747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3B5473"/>
    <w:multiLevelType w:val="hybridMultilevel"/>
    <w:tmpl w:val="F2F2D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6"/>
  </w:num>
  <w:num w:numId="2">
    <w:abstractNumId w:val="12"/>
  </w:num>
  <w:num w:numId="3">
    <w:abstractNumId w:val="2"/>
  </w:num>
  <w:num w:numId="4">
    <w:abstractNumId w:val="30"/>
  </w:num>
  <w:num w:numId="5">
    <w:abstractNumId w:val="42"/>
  </w:num>
  <w:num w:numId="6">
    <w:abstractNumId w:val="18"/>
  </w:num>
  <w:num w:numId="7">
    <w:abstractNumId w:val="38"/>
  </w:num>
  <w:num w:numId="8">
    <w:abstractNumId w:val="24"/>
  </w:num>
  <w:num w:numId="9">
    <w:abstractNumId w:val="17"/>
  </w:num>
  <w:num w:numId="10">
    <w:abstractNumId w:val="25"/>
  </w:num>
  <w:num w:numId="11">
    <w:abstractNumId w:val="11"/>
  </w:num>
  <w:num w:numId="12">
    <w:abstractNumId w:val="13"/>
  </w:num>
  <w:num w:numId="13">
    <w:abstractNumId w:val="31"/>
  </w:num>
  <w:num w:numId="14">
    <w:abstractNumId w:val="16"/>
  </w:num>
  <w:num w:numId="15">
    <w:abstractNumId w:val="39"/>
  </w:num>
  <w:num w:numId="16">
    <w:abstractNumId w:val="48"/>
  </w:num>
  <w:num w:numId="17">
    <w:abstractNumId w:val="5"/>
  </w:num>
  <w:num w:numId="18">
    <w:abstractNumId w:val="22"/>
  </w:num>
  <w:num w:numId="19">
    <w:abstractNumId w:val="50"/>
  </w:num>
  <w:num w:numId="20">
    <w:abstractNumId w:val="34"/>
  </w:num>
  <w:num w:numId="21">
    <w:abstractNumId w:val="29"/>
  </w:num>
  <w:num w:numId="22">
    <w:abstractNumId w:val="3"/>
  </w:num>
  <w:num w:numId="23">
    <w:abstractNumId w:val="51"/>
  </w:num>
  <w:num w:numId="24">
    <w:abstractNumId w:val="1"/>
  </w:num>
  <w:num w:numId="25">
    <w:abstractNumId w:val="19"/>
  </w:num>
  <w:num w:numId="26">
    <w:abstractNumId w:val="37"/>
  </w:num>
  <w:num w:numId="27">
    <w:abstractNumId w:val="28"/>
  </w:num>
  <w:num w:numId="28">
    <w:abstractNumId w:val="21"/>
  </w:num>
  <w:num w:numId="29">
    <w:abstractNumId w:val="44"/>
  </w:num>
  <w:num w:numId="30">
    <w:abstractNumId w:val="14"/>
  </w:num>
  <w:num w:numId="31">
    <w:abstractNumId w:val="32"/>
  </w:num>
  <w:num w:numId="32">
    <w:abstractNumId w:val="43"/>
  </w:num>
  <w:num w:numId="33">
    <w:abstractNumId w:val="27"/>
  </w:num>
  <w:num w:numId="34">
    <w:abstractNumId w:val="15"/>
  </w:num>
  <w:num w:numId="35">
    <w:abstractNumId w:val="52"/>
  </w:num>
  <w:num w:numId="36">
    <w:abstractNumId w:val="36"/>
  </w:num>
  <w:num w:numId="37">
    <w:abstractNumId w:val="20"/>
  </w:num>
  <w:num w:numId="38">
    <w:abstractNumId w:val="54"/>
  </w:num>
  <w:num w:numId="39">
    <w:abstractNumId w:val="40"/>
  </w:num>
  <w:num w:numId="40">
    <w:abstractNumId w:val="49"/>
  </w:num>
  <w:num w:numId="41">
    <w:abstractNumId w:val="33"/>
  </w:num>
  <w:num w:numId="42">
    <w:abstractNumId w:val="4"/>
  </w:num>
  <w:num w:numId="43">
    <w:abstractNumId w:val="10"/>
  </w:num>
  <w:num w:numId="44">
    <w:abstractNumId w:val="53"/>
  </w:num>
  <w:num w:numId="45">
    <w:abstractNumId w:val="7"/>
  </w:num>
  <w:num w:numId="46">
    <w:abstractNumId w:val="35"/>
  </w:num>
  <w:num w:numId="47">
    <w:abstractNumId w:val="45"/>
  </w:num>
  <w:num w:numId="48">
    <w:abstractNumId w:val="26"/>
  </w:num>
  <w:num w:numId="49">
    <w:abstractNumId w:val="47"/>
  </w:num>
  <w:num w:numId="50">
    <w:abstractNumId w:val="0"/>
  </w:num>
  <w:num w:numId="51">
    <w:abstractNumId w:val="9"/>
  </w:num>
  <w:num w:numId="52">
    <w:abstractNumId w:val="23"/>
  </w:num>
  <w:num w:numId="53">
    <w:abstractNumId w:val="41"/>
  </w:num>
  <w:num w:numId="54">
    <w:abstractNumId w:val="6"/>
  </w:num>
  <w:num w:numId="55">
    <w:abstractNumId w:val="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sset Perez Riverol">
    <w15:presenceInfo w15:providerId="Windows Live" w15:userId="a73d909eb9bfa1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8"/>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Proteom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dw0a5xfb0fxdjee2s9x9densasarfwstsst&quot;&gt;paper-citations&lt;record-ids&gt;&lt;item&gt;582&lt;/item&gt;&lt;item&gt;594&lt;/item&gt;&lt;item&gt;595&lt;/item&gt;&lt;item&gt;984&lt;/item&gt;&lt;item&gt;985&lt;/item&gt;&lt;/record-ids&gt;&lt;/item&gt;&lt;/Libraries&gt;"/>
  </w:docVars>
  <w:rsids>
    <w:rsidRoot w:val="004D32AB"/>
    <w:rsid w:val="00000686"/>
    <w:rsid w:val="00001C33"/>
    <w:rsid w:val="00001F59"/>
    <w:rsid w:val="0000338C"/>
    <w:rsid w:val="00005403"/>
    <w:rsid w:val="00006CC6"/>
    <w:rsid w:val="0000716C"/>
    <w:rsid w:val="00007F25"/>
    <w:rsid w:val="00007F52"/>
    <w:rsid w:val="00010A9D"/>
    <w:rsid w:val="0001129C"/>
    <w:rsid w:val="00012285"/>
    <w:rsid w:val="00013789"/>
    <w:rsid w:val="00014FED"/>
    <w:rsid w:val="000202F6"/>
    <w:rsid w:val="00020B55"/>
    <w:rsid w:val="0002106F"/>
    <w:rsid w:val="000211AA"/>
    <w:rsid w:val="0002140C"/>
    <w:rsid w:val="0002151B"/>
    <w:rsid w:val="00021936"/>
    <w:rsid w:val="00022EDF"/>
    <w:rsid w:val="00025448"/>
    <w:rsid w:val="000261A3"/>
    <w:rsid w:val="000263E2"/>
    <w:rsid w:val="000270F0"/>
    <w:rsid w:val="0002762B"/>
    <w:rsid w:val="0003092C"/>
    <w:rsid w:val="00033A1D"/>
    <w:rsid w:val="000365BE"/>
    <w:rsid w:val="00037129"/>
    <w:rsid w:val="00040239"/>
    <w:rsid w:val="00041175"/>
    <w:rsid w:val="000440F2"/>
    <w:rsid w:val="00044234"/>
    <w:rsid w:val="00046618"/>
    <w:rsid w:val="00047976"/>
    <w:rsid w:val="00051139"/>
    <w:rsid w:val="00051B17"/>
    <w:rsid w:val="00051FEB"/>
    <w:rsid w:val="00052964"/>
    <w:rsid w:val="00052A64"/>
    <w:rsid w:val="00052C23"/>
    <w:rsid w:val="00054595"/>
    <w:rsid w:val="000561A2"/>
    <w:rsid w:val="00056563"/>
    <w:rsid w:val="00056652"/>
    <w:rsid w:val="00056E21"/>
    <w:rsid w:val="000577E6"/>
    <w:rsid w:val="00057C75"/>
    <w:rsid w:val="000603CF"/>
    <w:rsid w:val="00060821"/>
    <w:rsid w:val="00061EA1"/>
    <w:rsid w:val="0006301B"/>
    <w:rsid w:val="00065455"/>
    <w:rsid w:val="00065E40"/>
    <w:rsid w:val="00067DC8"/>
    <w:rsid w:val="00071F2A"/>
    <w:rsid w:val="0007676F"/>
    <w:rsid w:val="00077805"/>
    <w:rsid w:val="00081623"/>
    <w:rsid w:val="00081C06"/>
    <w:rsid w:val="00081E35"/>
    <w:rsid w:val="000868F2"/>
    <w:rsid w:val="000931EF"/>
    <w:rsid w:val="0009455B"/>
    <w:rsid w:val="0009474F"/>
    <w:rsid w:val="00094808"/>
    <w:rsid w:val="00094C03"/>
    <w:rsid w:val="00095E6D"/>
    <w:rsid w:val="00096EE3"/>
    <w:rsid w:val="000A0302"/>
    <w:rsid w:val="000A0967"/>
    <w:rsid w:val="000A0E01"/>
    <w:rsid w:val="000A2AF4"/>
    <w:rsid w:val="000A38DE"/>
    <w:rsid w:val="000A4F70"/>
    <w:rsid w:val="000A6ED5"/>
    <w:rsid w:val="000A76B5"/>
    <w:rsid w:val="000B015F"/>
    <w:rsid w:val="000B0D55"/>
    <w:rsid w:val="000B121C"/>
    <w:rsid w:val="000B2564"/>
    <w:rsid w:val="000B25E3"/>
    <w:rsid w:val="000B36FB"/>
    <w:rsid w:val="000B3998"/>
    <w:rsid w:val="000B6290"/>
    <w:rsid w:val="000C02F4"/>
    <w:rsid w:val="000C191E"/>
    <w:rsid w:val="000C275E"/>
    <w:rsid w:val="000C339E"/>
    <w:rsid w:val="000C58C6"/>
    <w:rsid w:val="000C64B6"/>
    <w:rsid w:val="000D3915"/>
    <w:rsid w:val="000D3EB2"/>
    <w:rsid w:val="000D409D"/>
    <w:rsid w:val="000D52EF"/>
    <w:rsid w:val="000D63F6"/>
    <w:rsid w:val="000D7846"/>
    <w:rsid w:val="000E08CC"/>
    <w:rsid w:val="000E0A9F"/>
    <w:rsid w:val="000E3881"/>
    <w:rsid w:val="000E3D50"/>
    <w:rsid w:val="000E4FA4"/>
    <w:rsid w:val="000E56BF"/>
    <w:rsid w:val="000E7516"/>
    <w:rsid w:val="000E7AC0"/>
    <w:rsid w:val="000E7FAF"/>
    <w:rsid w:val="000F074D"/>
    <w:rsid w:val="000F0AD7"/>
    <w:rsid w:val="000F3725"/>
    <w:rsid w:val="00100451"/>
    <w:rsid w:val="00100E5D"/>
    <w:rsid w:val="00102C5D"/>
    <w:rsid w:val="00104605"/>
    <w:rsid w:val="001074AF"/>
    <w:rsid w:val="001103FA"/>
    <w:rsid w:val="001110FD"/>
    <w:rsid w:val="00111EEB"/>
    <w:rsid w:val="00114ECD"/>
    <w:rsid w:val="0011610B"/>
    <w:rsid w:val="0012090B"/>
    <w:rsid w:val="00121F20"/>
    <w:rsid w:val="00122EEF"/>
    <w:rsid w:val="001255C3"/>
    <w:rsid w:val="0012686D"/>
    <w:rsid w:val="00127021"/>
    <w:rsid w:val="001301FC"/>
    <w:rsid w:val="001338B9"/>
    <w:rsid w:val="00133E36"/>
    <w:rsid w:val="00136371"/>
    <w:rsid w:val="00140B66"/>
    <w:rsid w:val="0014161A"/>
    <w:rsid w:val="001428AB"/>
    <w:rsid w:val="00142DC0"/>
    <w:rsid w:val="00142EA5"/>
    <w:rsid w:val="00147280"/>
    <w:rsid w:val="00147C29"/>
    <w:rsid w:val="00154FD8"/>
    <w:rsid w:val="001550C4"/>
    <w:rsid w:val="00156208"/>
    <w:rsid w:val="00156796"/>
    <w:rsid w:val="00156B0C"/>
    <w:rsid w:val="00157750"/>
    <w:rsid w:val="0016164F"/>
    <w:rsid w:val="00163088"/>
    <w:rsid w:val="00163E01"/>
    <w:rsid w:val="0016554F"/>
    <w:rsid w:val="001673FD"/>
    <w:rsid w:val="00167A9E"/>
    <w:rsid w:val="00170565"/>
    <w:rsid w:val="001737DF"/>
    <w:rsid w:val="00173EE1"/>
    <w:rsid w:val="00176394"/>
    <w:rsid w:val="001818E1"/>
    <w:rsid w:val="0018477E"/>
    <w:rsid w:val="00185223"/>
    <w:rsid w:val="0018562B"/>
    <w:rsid w:val="00185A55"/>
    <w:rsid w:val="0019097A"/>
    <w:rsid w:val="00190D1A"/>
    <w:rsid w:val="00193296"/>
    <w:rsid w:val="00194304"/>
    <w:rsid w:val="00194777"/>
    <w:rsid w:val="00194BF2"/>
    <w:rsid w:val="00195752"/>
    <w:rsid w:val="00195C76"/>
    <w:rsid w:val="00197529"/>
    <w:rsid w:val="00197779"/>
    <w:rsid w:val="001A4BDD"/>
    <w:rsid w:val="001A4C35"/>
    <w:rsid w:val="001A4FAD"/>
    <w:rsid w:val="001A5A34"/>
    <w:rsid w:val="001A602A"/>
    <w:rsid w:val="001A659E"/>
    <w:rsid w:val="001A6DD2"/>
    <w:rsid w:val="001B0E8F"/>
    <w:rsid w:val="001B1A90"/>
    <w:rsid w:val="001B27CD"/>
    <w:rsid w:val="001B3133"/>
    <w:rsid w:val="001B35CE"/>
    <w:rsid w:val="001B4160"/>
    <w:rsid w:val="001B4D64"/>
    <w:rsid w:val="001B5E13"/>
    <w:rsid w:val="001B7C0D"/>
    <w:rsid w:val="001C1C8C"/>
    <w:rsid w:val="001C3A6C"/>
    <w:rsid w:val="001C3D61"/>
    <w:rsid w:val="001C5774"/>
    <w:rsid w:val="001C626C"/>
    <w:rsid w:val="001C66C2"/>
    <w:rsid w:val="001C72E6"/>
    <w:rsid w:val="001D0940"/>
    <w:rsid w:val="001D1FBF"/>
    <w:rsid w:val="001D21CA"/>
    <w:rsid w:val="001D2459"/>
    <w:rsid w:val="001D2B99"/>
    <w:rsid w:val="001D2E80"/>
    <w:rsid w:val="001D4BC4"/>
    <w:rsid w:val="001D533F"/>
    <w:rsid w:val="001D6DA1"/>
    <w:rsid w:val="001D72C6"/>
    <w:rsid w:val="001D7CF7"/>
    <w:rsid w:val="001E1420"/>
    <w:rsid w:val="001E2B32"/>
    <w:rsid w:val="001E5EE5"/>
    <w:rsid w:val="001E602E"/>
    <w:rsid w:val="001F0858"/>
    <w:rsid w:val="001F2697"/>
    <w:rsid w:val="001F3C98"/>
    <w:rsid w:val="001F7D77"/>
    <w:rsid w:val="002010C7"/>
    <w:rsid w:val="0020193B"/>
    <w:rsid w:val="00202097"/>
    <w:rsid w:val="00211CDE"/>
    <w:rsid w:val="00212C54"/>
    <w:rsid w:val="002144DD"/>
    <w:rsid w:val="00214F65"/>
    <w:rsid w:val="00216457"/>
    <w:rsid w:val="0021745E"/>
    <w:rsid w:val="00221080"/>
    <w:rsid w:val="002232B7"/>
    <w:rsid w:val="002239C1"/>
    <w:rsid w:val="002259C4"/>
    <w:rsid w:val="0022716E"/>
    <w:rsid w:val="00231955"/>
    <w:rsid w:val="00232DB9"/>
    <w:rsid w:val="00233350"/>
    <w:rsid w:val="002341F9"/>
    <w:rsid w:val="00234B58"/>
    <w:rsid w:val="00235C52"/>
    <w:rsid w:val="00236435"/>
    <w:rsid w:val="0023660C"/>
    <w:rsid w:val="002368FA"/>
    <w:rsid w:val="00237013"/>
    <w:rsid w:val="002378FB"/>
    <w:rsid w:val="00240055"/>
    <w:rsid w:val="00240443"/>
    <w:rsid w:val="00240715"/>
    <w:rsid w:val="002412A6"/>
    <w:rsid w:val="0024228B"/>
    <w:rsid w:val="002422DB"/>
    <w:rsid w:val="002431BF"/>
    <w:rsid w:val="002436DD"/>
    <w:rsid w:val="002462AA"/>
    <w:rsid w:val="00246D37"/>
    <w:rsid w:val="00247C9F"/>
    <w:rsid w:val="0025573E"/>
    <w:rsid w:val="00255937"/>
    <w:rsid w:val="00255F0B"/>
    <w:rsid w:val="00257A1A"/>
    <w:rsid w:val="0026522F"/>
    <w:rsid w:val="002664EC"/>
    <w:rsid w:val="00267149"/>
    <w:rsid w:val="0027214A"/>
    <w:rsid w:val="00272CA7"/>
    <w:rsid w:val="00273F75"/>
    <w:rsid w:val="00275466"/>
    <w:rsid w:val="00277F50"/>
    <w:rsid w:val="0028054D"/>
    <w:rsid w:val="002809AC"/>
    <w:rsid w:val="0028376A"/>
    <w:rsid w:val="0028424E"/>
    <w:rsid w:val="00284F32"/>
    <w:rsid w:val="00285495"/>
    <w:rsid w:val="00285983"/>
    <w:rsid w:val="00286A9C"/>
    <w:rsid w:val="00286BD9"/>
    <w:rsid w:val="002923AC"/>
    <w:rsid w:val="00293078"/>
    <w:rsid w:val="002940F8"/>
    <w:rsid w:val="00294D6D"/>
    <w:rsid w:val="00297329"/>
    <w:rsid w:val="002A2F0C"/>
    <w:rsid w:val="002A36B9"/>
    <w:rsid w:val="002A7424"/>
    <w:rsid w:val="002B0253"/>
    <w:rsid w:val="002B1452"/>
    <w:rsid w:val="002B1698"/>
    <w:rsid w:val="002B1DC6"/>
    <w:rsid w:val="002B2338"/>
    <w:rsid w:val="002B23C1"/>
    <w:rsid w:val="002B7600"/>
    <w:rsid w:val="002BC8FA"/>
    <w:rsid w:val="002C1233"/>
    <w:rsid w:val="002C1E50"/>
    <w:rsid w:val="002C29C8"/>
    <w:rsid w:val="002C3326"/>
    <w:rsid w:val="002C5450"/>
    <w:rsid w:val="002C6ADB"/>
    <w:rsid w:val="002C7AEF"/>
    <w:rsid w:val="002D00D9"/>
    <w:rsid w:val="002D1E57"/>
    <w:rsid w:val="002D509A"/>
    <w:rsid w:val="002D51F9"/>
    <w:rsid w:val="002D6CCC"/>
    <w:rsid w:val="002E021E"/>
    <w:rsid w:val="002E0C0D"/>
    <w:rsid w:val="002E0DFA"/>
    <w:rsid w:val="002E1A7E"/>
    <w:rsid w:val="002E235F"/>
    <w:rsid w:val="002E3DF0"/>
    <w:rsid w:val="002E722E"/>
    <w:rsid w:val="002F0247"/>
    <w:rsid w:val="002F1A8A"/>
    <w:rsid w:val="002F2AEE"/>
    <w:rsid w:val="002F425F"/>
    <w:rsid w:val="002F47BC"/>
    <w:rsid w:val="002F5579"/>
    <w:rsid w:val="002F5FC9"/>
    <w:rsid w:val="0030111C"/>
    <w:rsid w:val="00301E2C"/>
    <w:rsid w:val="003038A8"/>
    <w:rsid w:val="003042B1"/>
    <w:rsid w:val="0030471E"/>
    <w:rsid w:val="00305845"/>
    <w:rsid w:val="00306A23"/>
    <w:rsid w:val="00307CE4"/>
    <w:rsid w:val="00310349"/>
    <w:rsid w:val="00311241"/>
    <w:rsid w:val="0031157B"/>
    <w:rsid w:val="00312B54"/>
    <w:rsid w:val="00312B91"/>
    <w:rsid w:val="00313C29"/>
    <w:rsid w:val="00314583"/>
    <w:rsid w:val="003147DD"/>
    <w:rsid w:val="00314CA5"/>
    <w:rsid w:val="00317618"/>
    <w:rsid w:val="00317EE0"/>
    <w:rsid w:val="00317F27"/>
    <w:rsid w:val="0032015B"/>
    <w:rsid w:val="00320E89"/>
    <w:rsid w:val="00323692"/>
    <w:rsid w:val="00324DA2"/>
    <w:rsid w:val="00330364"/>
    <w:rsid w:val="003306BB"/>
    <w:rsid w:val="00332234"/>
    <w:rsid w:val="003345A7"/>
    <w:rsid w:val="00337C17"/>
    <w:rsid w:val="003428A0"/>
    <w:rsid w:val="00343008"/>
    <w:rsid w:val="00343F20"/>
    <w:rsid w:val="00345482"/>
    <w:rsid w:val="00345DD0"/>
    <w:rsid w:val="003474FA"/>
    <w:rsid w:val="0035147C"/>
    <w:rsid w:val="003546F3"/>
    <w:rsid w:val="00357DF9"/>
    <w:rsid w:val="0036076D"/>
    <w:rsid w:val="00361EC5"/>
    <w:rsid w:val="00362DCA"/>
    <w:rsid w:val="0036695B"/>
    <w:rsid w:val="003712D8"/>
    <w:rsid w:val="00372004"/>
    <w:rsid w:val="003722D2"/>
    <w:rsid w:val="00372E73"/>
    <w:rsid w:val="00372EA2"/>
    <w:rsid w:val="003731E3"/>
    <w:rsid w:val="00373505"/>
    <w:rsid w:val="00374379"/>
    <w:rsid w:val="003763EA"/>
    <w:rsid w:val="003765EE"/>
    <w:rsid w:val="00380CD8"/>
    <w:rsid w:val="0038108F"/>
    <w:rsid w:val="00382E46"/>
    <w:rsid w:val="00382E4D"/>
    <w:rsid w:val="00384204"/>
    <w:rsid w:val="003843F3"/>
    <w:rsid w:val="00391F30"/>
    <w:rsid w:val="00392EA3"/>
    <w:rsid w:val="003943BF"/>
    <w:rsid w:val="003945F7"/>
    <w:rsid w:val="0039521E"/>
    <w:rsid w:val="003958FE"/>
    <w:rsid w:val="00395AA2"/>
    <w:rsid w:val="0039601E"/>
    <w:rsid w:val="00396075"/>
    <w:rsid w:val="00396991"/>
    <w:rsid w:val="00396E7D"/>
    <w:rsid w:val="003978F9"/>
    <w:rsid w:val="003A27FE"/>
    <w:rsid w:val="003A6616"/>
    <w:rsid w:val="003A7D5F"/>
    <w:rsid w:val="003B0CB6"/>
    <w:rsid w:val="003B15A2"/>
    <w:rsid w:val="003B2A38"/>
    <w:rsid w:val="003B3BF7"/>
    <w:rsid w:val="003B3E5E"/>
    <w:rsid w:val="003B5B2B"/>
    <w:rsid w:val="003B7158"/>
    <w:rsid w:val="003B7278"/>
    <w:rsid w:val="003B7AB0"/>
    <w:rsid w:val="003C00EC"/>
    <w:rsid w:val="003C02DE"/>
    <w:rsid w:val="003C0763"/>
    <w:rsid w:val="003C34F0"/>
    <w:rsid w:val="003C3EE1"/>
    <w:rsid w:val="003C44DE"/>
    <w:rsid w:val="003C48FD"/>
    <w:rsid w:val="003C502E"/>
    <w:rsid w:val="003C50FD"/>
    <w:rsid w:val="003C5199"/>
    <w:rsid w:val="003D31EB"/>
    <w:rsid w:val="003D4013"/>
    <w:rsid w:val="003D4F3C"/>
    <w:rsid w:val="003E1B1D"/>
    <w:rsid w:val="003E6637"/>
    <w:rsid w:val="003E681A"/>
    <w:rsid w:val="003E714F"/>
    <w:rsid w:val="003E75CA"/>
    <w:rsid w:val="003F12CB"/>
    <w:rsid w:val="003F3845"/>
    <w:rsid w:val="003F3EFC"/>
    <w:rsid w:val="003F56E2"/>
    <w:rsid w:val="003F658D"/>
    <w:rsid w:val="003F6CFB"/>
    <w:rsid w:val="003F6DBF"/>
    <w:rsid w:val="00400570"/>
    <w:rsid w:val="00402D6C"/>
    <w:rsid w:val="00407585"/>
    <w:rsid w:val="00410A16"/>
    <w:rsid w:val="00411C14"/>
    <w:rsid w:val="00412B78"/>
    <w:rsid w:val="00413B3D"/>
    <w:rsid w:val="00414E7F"/>
    <w:rsid w:val="0041608F"/>
    <w:rsid w:val="00416F90"/>
    <w:rsid w:val="004214A0"/>
    <w:rsid w:val="004221F9"/>
    <w:rsid w:val="004233B8"/>
    <w:rsid w:val="00423ECB"/>
    <w:rsid w:val="00424678"/>
    <w:rsid w:val="0043098D"/>
    <w:rsid w:val="0043447C"/>
    <w:rsid w:val="00435F45"/>
    <w:rsid w:val="00437EBE"/>
    <w:rsid w:val="004414AA"/>
    <w:rsid w:val="004418A1"/>
    <w:rsid w:val="00443B36"/>
    <w:rsid w:val="00445A98"/>
    <w:rsid w:val="00446E2E"/>
    <w:rsid w:val="00454CDA"/>
    <w:rsid w:val="00454D8D"/>
    <w:rsid w:val="00460784"/>
    <w:rsid w:val="00460944"/>
    <w:rsid w:val="0046137D"/>
    <w:rsid w:val="00462C20"/>
    <w:rsid w:val="0046375D"/>
    <w:rsid w:val="00465C74"/>
    <w:rsid w:val="00466009"/>
    <w:rsid w:val="004660F1"/>
    <w:rsid w:val="004676C3"/>
    <w:rsid w:val="004700AC"/>
    <w:rsid w:val="0047014E"/>
    <w:rsid w:val="00471B8E"/>
    <w:rsid w:val="00474D60"/>
    <w:rsid w:val="0048125F"/>
    <w:rsid w:val="004813E4"/>
    <w:rsid w:val="004817BB"/>
    <w:rsid w:val="004841D3"/>
    <w:rsid w:val="0048439E"/>
    <w:rsid w:val="00485577"/>
    <w:rsid w:val="00486BD8"/>
    <w:rsid w:val="004872EF"/>
    <w:rsid w:val="00490CAC"/>
    <w:rsid w:val="00491E3E"/>
    <w:rsid w:val="00491EB9"/>
    <w:rsid w:val="004927C0"/>
    <w:rsid w:val="00495562"/>
    <w:rsid w:val="00495887"/>
    <w:rsid w:val="00497186"/>
    <w:rsid w:val="004A5A93"/>
    <w:rsid w:val="004A6031"/>
    <w:rsid w:val="004B0C79"/>
    <w:rsid w:val="004B3C0F"/>
    <w:rsid w:val="004B4374"/>
    <w:rsid w:val="004B4D85"/>
    <w:rsid w:val="004B5396"/>
    <w:rsid w:val="004B59F1"/>
    <w:rsid w:val="004B6037"/>
    <w:rsid w:val="004B6091"/>
    <w:rsid w:val="004B6280"/>
    <w:rsid w:val="004B6859"/>
    <w:rsid w:val="004B6CE4"/>
    <w:rsid w:val="004B756D"/>
    <w:rsid w:val="004B7F5C"/>
    <w:rsid w:val="004C020C"/>
    <w:rsid w:val="004C1EF0"/>
    <w:rsid w:val="004C31F3"/>
    <w:rsid w:val="004C3790"/>
    <w:rsid w:val="004C39FF"/>
    <w:rsid w:val="004C403C"/>
    <w:rsid w:val="004C5326"/>
    <w:rsid w:val="004C607C"/>
    <w:rsid w:val="004D062B"/>
    <w:rsid w:val="004D18B8"/>
    <w:rsid w:val="004D25BE"/>
    <w:rsid w:val="004D2E36"/>
    <w:rsid w:val="004D32AB"/>
    <w:rsid w:val="004D5786"/>
    <w:rsid w:val="004D5A1D"/>
    <w:rsid w:val="004D7CEA"/>
    <w:rsid w:val="004E2DAA"/>
    <w:rsid w:val="004E5088"/>
    <w:rsid w:val="004E5496"/>
    <w:rsid w:val="004F0A07"/>
    <w:rsid w:val="004F2397"/>
    <w:rsid w:val="004F2AC1"/>
    <w:rsid w:val="004F4097"/>
    <w:rsid w:val="004F415B"/>
    <w:rsid w:val="004F41BA"/>
    <w:rsid w:val="004F498C"/>
    <w:rsid w:val="004F5101"/>
    <w:rsid w:val="004F5EE2"/>
    <w:rsid w:val="004F6450"/>
    <w:rsid w:val="00501687"/>
    <w:rsid w:val="00501AFF"/>
    <w:rsid w:val="00503083"/>
    <w:rsid w:val="005030C3"/>
    <w:rsid w:val="00504F1E"/>
    <w:rsid w:val="005077DB"/>
    <w:rsid w:val="00510036"/>
    <w:rsid w:val="00511B8E"/>
    <w:rsid w:val="00511E2B"/>
    <w:rsid w:val="00512A1E"/>
    <w:rsid w:val="00512D17"/>
    <w:rsid w:val="00517A9E"/>
    <w:rsid w:val="005200CD"/>
    <w:rsid w:val="005210BC"/>
    <w:rsid w:val="00523883"/>
    <w:rsid w:val="00523ECB"/>
    <w:rsid w:val="005245D7"/>
    <w:rsid w:val="00524E7E"/>
    <w:rsid w:val="005276F6"/>
    <w:rsid w:val="005318DB"/>
    <w:rsid w:val="00531E49"/>
    <w:rsid w:val="005323E5"/>
    <w:rsid w:val="00533223"/>
    <w:rsid w:val="00534DCA"/>
    <w:rsid w:val="00536C8A"/>
    <w:rsid w:val="005402E6"/>
    <w:rsid w:val="00540327"/>
    <w:rsid w:val="005416A0"/>
    <w:rsid w:val="0054173D"/>
    <w:rsid w:val="005423F8"/>
    <w:rsid w:val="005427DF"/>
    <w:rsid w:val="005435B2"/>
    <w:rsid w:val="005453A4"/>
    <w:rsid w:val="00550090"/>
    <w:rsid w:val="00550246"/>
    <w:rsid w:val="0055074D"/>
    <w:rsid w:val="0055137C"/>
    <w:rsid w:val="00551B62"/>
    <w:rsid w:val="00551E22"/>
    <w:rsid w:val="0055386C"/>
    <w:rsid w:val="00554938"/>
    <w:rsid w:val="005607A7"/>
    <w:rsid w:val="005619B6"/>
    <w:rsid w:val="00562A5B"/>
    <w:rsid w:val="00565208"/>
    <w:rsid w:val="00570C1D"/>
    <w:rsid w:val="00570DB9"/>
    <w:rsid w:val="00571E24"/>
    <w:rsid w:val="00572B4B"/>
    <w:rsid w:val="005746F0"/>
    <w:rsid w:val="0057638A"/>
    <w:rsid w:val="00577D05"/>
    <w:rsid w:val="005839A4"/>
    <w:rsid w:val="00584791"/>
    <w:rsid w:val="005875F4"/>
    <w:rsid w:val="00587BFF"/>
    <w:rsid w:val="00595046"/>
    <w:rsid w:val="005975B8"/>
    <w:rsid w:val="005A04C2"/>
    <w:rsid w:val="005A16AF"/>
    <w:rsid w:val="005A35F3"/>
    <w:rsid w:val="005A3E33"/>
    <w:rsid w:val="005A51FC"/>
    <w:rsid w:val="005A5BB0"/>
    <w:rsid w:val="005B2C7F"/>
    <w:rsid w:val="005B3336"/>
    <w:rsid w:val="005B684F"/>
    <w:rsid w:val="005B742B"/>
    <w:rsid w:val="005C1515"/>
    <w:rsid w:val="005C1772"/>
    <w:rsid w:val="005C2F28"/>
    <w:rsid w:val="005C3ECE"/>
    <w:rsid w:val="005C4611"/>
    <w:rsid w:val="005C4EA4"/>
    <w:rsid w:val="005C5CB6"/>
    <w:rsid w:val="005C776A"/>
    <w:rsid w:val="005D2A45"/>
    <w:rsid w:val="005D30D3"/>
    <w:rsid w:val="005D58E1"/>
    <w:rsid w:val="005D5B21"/>
    <w:rsid w:val="005D5E40"/>
    <w:rsid w:val="005E0A9A"/>
    <w:rsid w:val="005E26BE"/>
    <w:rsid w:val="005E4CD5"/>
    <w:rsid w:val="005E6B5C"/>
    <w:rsid w:val="005E71A1"/>
    <w:rsid w:val="005E73AD"/>
    <w:rsid w:val="005E7B48"/>
    <w:rsid w:val="005F159E"/>
    <w:rsid w:val="0060309A"/>
    <w:rsid w:val="006031D1"/>
    <w:rsid w:val="00604505"/>
    <w:rsid w:val="006059F2"/>
    <w:rsid w:val="00605C74"/>
    <w:rsid w:val="00610F92"/>
    <w:rsid w:val="00611E04"/>
    <w:rsid w:val="006128C0"/>
    <w:rsid w:val="00612962"/>
    <w:rsid w:val="0061433E"/>
    <w:rsid w:val="006144D2"/>
    <w:rsid w:val="00615CA7"/>
    <w:rsid w:val="006175EB"/>
    <w:rsid w:val="0061776D"/>
    <w:rsid w:val="0062104D"/>
    <w:rsid w:val="00626259"/>
    <w:rsid w:val="00630530"/>
    <w:rsid w:val="00631050"/>
    <w:rsid w:val="0063130A"/>
    <w:rsid w:val="00632665"/>
    <w:rsid w:val="0063316A"/>
    <w:rsid w:val="00633E04"/>
    <w:rsid w:val="00634719"/>
    <w:rsid w:val="00637DCD"/>
    <w:rsid w:val="00640157"/>
    <w:rsid w:val="006408EC"/>
    <w:rsid w:val="00642C86"/>
    <w:rsid w:val="00645F43"/>
    <w:rsid w:val="00647569"/>
    <w:rsid w:val="00647BFE"/>
    <w:rsid w:val="00650A54"/>
    <w:rsid w:val="006519F9"/>
    <w:rsid w:val="00651BD6"/>
    <w:rsid w:val="00651F24"/>
    <w:rsid w:val="006525B1"/>
    <w:rsid w:val="00653987"/>
    <w:rsid w:val="00656FD6"/>
    <w:rsid w:val="0065743F"/>
    <w:rsid w:val="00657DB1"/>
    <w:rsid w:val="006600ED"/>
    <w:rsid w:val="00663A3F"/>
    <w:rsid w:val="00664F07"/>
    <w:rsid w:val="006708B6"/>
    <w:rsid w:val="00671FAB"/>
    <w:rsid w:val="00672682"/>
    <w:rsid w:val="00674551"/>
    <w:rsid w:val="00675DDC"/>
    <w:rsid w:val="00676171"/>
    <w:rsid w:val="00681C12"/>
    <w:rsid w:val="00684D9B"/>
    <w:rsid w:val="00686628"/>
    <w:rsid w:val="00686D26"/>
    <w:rsid w:val="00690C20"/>
    <w:rsid w:val="006912E6"/>
    <w:rsid w:val="0069309E"/>
    <w:rsid w:val="00696BE7"/>
    <w:rsid w:val="0069790B"/>
    <w:rsid w:val="006A17E5"/>
    <w:rsid w:val="006A244A"/>
    <w:rsid w:val="006A3C62"/>
    <w:rsid w:val="006A513F"/>
    <w:rsid w:val="006A6A08"/>
    <w:rsid w:val="006A7162"/>
    <w:rsid w:val="006A7C89"/>
    <w:rsid w:val="006A7D5C"/>
    <w:rsid w:val="006B4414"/>
    <w:rsid w:val="006B7E48"/>
    <w:rsid w:val="006C31F9"/>
    <w:rsid w:val="006C6283"/>
    <w:rsid w:val="006C66F3"/>
    <w:rsid w:val="006C6C3B"/>
    <w:rsid w:val="006C6FD3"/>
    <w:rsid w:val="006C7B8B"/>
    <w:rsid w:val="006D10D3"/>
    <w:rsid w:val="006D33F9"/>
    <w:rsid w:val="006D3C4A"/>
    <w:rsid w:val="006D402C"/>
    <w:rsid w:val="006D46D7"/>
    <w:rsid w:val="006D680E"/>
    <w:rsid w:val="006D6D31"/>
    <w:rsid w:val="006E1938"/>
    <w:rsid w:val="006E2353"/>
    <w:rsid w:val="006E3CFE"/>
    <w:rsid w:val="006E4C59"/>
    <w:rsid w:val="006E4D55"/>
    <w:rsid w:val="006E5479"/>
    <w:rsid w:val="006E6206"/>
    <w:rsid w:val="006E7938"/>
    <w:rsid w:val="006E7ED2"/>
    <w:rsid w:val="006F0528"/>
    <w:rsid w:val="006F2035"/>
    <w:rsid w:val="006F2280"/>
    <w:rsid w:val="006F36F9"/>
    <w:rsid w:val="006F39E5"/>
    <w:rsid w:val="006F408B"/>
    <w:rsid w:val="006F5104"/>
    <w:rsid w:val="006F5684"/>
    <w:rsid w:val="006F5EE4"/>
    <w:rsid w:val="006F615C"/>
    <w:rsid w:val="006F6255"/>
    <w:rsid w:val="007010A8"/>
    <w:rsid w:val="007028E9"/>
    <w:rsid w:val="007029B9"/>
    <w:rsid w:val="00702D13"/>
    <w:rsid w:val="00702F59"/>
    <w:rsid w:val="00706553"/>
    <w:rsid w:val="0071032F"/>
    <w:rsid w:val="007133FF"/>
    <w:rsid w:val="007148BF"/>
    <w:rsid w:val="007160F7"/>
    <w:rsid w:val="00716112"/>
    <w:rsid w:val="00716245"/>
    <w:rsid w:val="00717D3A"/>
    <w:rsid w:val="00720F94"/>
    <w:rsid w:val="007215EC"/>
    <w:rsid w:val="007229B3"/>
    <w:rsid w:val="00723799"/>
    <w:rsid w:val="00723BE9"/>
    <w:rsid w:val="00725200"/>
    <w:rsid w:val="00725C8C"/>
    <w:rsid w:val="00727531"/>
    <w:rsid w:val="00730706"/>
    <w:rsid w:val="00732229"/>
    <w:rsid w:val="00733BEE"/>
    <w:rsid w:val="007378A6"/>
    <w:rsid w:val="007403D4"/>
    <w:rsid w:val="007418A2"/>
    <w:rsid w:val="00743286"/>
    <w:rsid w:val="007432F9"/>
    <w:rsid w:val="007446B0"/>
    <w:rsid w:val="0074592D"/>
    <w:rsid w:val="0074625E"/>
    <w:rsid w:val="007468F0"/>
    <w:rsid w:val="00746F4E"/>
    <w:rsid w:val="00747464"/>
    <w:rsid w:val="007508AE"/>
    <w:rsid w:val="0075120B"/>
    <w:rsid w:val="0075153A"/>
    <w:rsid w:val="0075419C"/>
    <w:rsid w:val="00755FEF"/>
    <w:rsid w:val="00760D7E"/>
    <w:rsid w:val="00761B1D"/>
    <w:rsid w:val="007634B2"/>
    <w:rsid w:val="007658E6"/>
    <w:rsid w:val="00766860"/>
    <w:rsid w:val="007675E9"/>
    <w:rsid w:val="0077177F"/>
    <w:rsid w:val="00773A75"/>
    <w:rsid w:val="00777D9E"/>
    <w:rsid w:val="007808DF"/>
    <w:rsid w:val="00780A4A"/>
    <w:rsid w:val="00780FF4"/>
    <w:rsid w:val="00784764"/>
    <w:rsid w:val="0078745E"/>
    <w:rsid w:val="00787504"/>
    <w:rsid w:val="0078762A"/>
    <w:rsid w:val="007906C6"/>
    <w:rsid w:val="00793D18"/>
    <w:rsid w:val="00794019"/>
    <w:rsid w:val="007940F7"/>
    <w:rsid w:val="007943C4"/>
    <w:rsid w:val="00794D9C"/>
    <w:rsid w:val="007961E2"/>
    <w:rsid w:val="00796704"/>
    <w:rsid w:val="00797542"/>
    <w:rsid w:val="007A1AD2"/>
    <w:rsid w:val="007A2664"/>
    <w:rsid w:val="007A2F96"/>
    <w:rsid w:val="007A4B6C"/>
    <w:rsid w:val="007A69BB"/>
    <w:rsid w:val="007A6E40"/>
    <w:rsid w:val="007A6F66"/>
    <w:rsid w:val="007B05CD"/>
    <w:rsid w:val="007B2D98"/>
    <w:rsid w:val="007B5E95"/>
    <w:rsid w:val="007C145C"/>
    <w:rsid w:val="007C212B"/>
    <w:rsid w:val="007C2ED6"/>
    <w:rsid w:val="007C521C"/>
    <w:rsid w:val="007C6E92"/>
    <w:rsid w:val="007C743A"/>
    <w:rsid w:val="007D0D6B"/>
    <w:rsid w:val="007D1095"/>
    <w:rsid w:val="007D1132"/>
    <w:rsid w:val="007D2858"/>
    <w:rsid w:val="007D29C6"/>
    <w:rsid w:val="007D3C1D"/>
    <w:rsid w:val="007D570E"/>
    <w:rsid w:val="007D6D8F"/>
    <w:rsid w:val="007D6E2E"/>
    <w:rsid w:val="007D750C"/>
    <w:rsid w:val="007E0C22"/>
    <w:rsid w:val="007E1D10"/>
    <w:rsid w:val="007E2B24"/>
    <w:rsid w:val="007E2EC6"/>
    <w:rsid w:val="007E3670"/>
    <w:rsid w:val="007E61D1"/>
    <w:rsid w:val="007E6343"/>
    <w:rsid w:val="007E6884"/>
    <w:rsid w:val="007E698A"/>
    <w:rsid w:val="007E7791"/>
    <w:rsid w:val="007F030D"/>
    <w:rsid w:val="007F08E3"/>
    <w:rsid w:val="007F0EB0"/>
    <w:rsid w:val="007F191B"/>
    <w:rsid w:val="007F1975"/>
    <w:rsid w:val="007F3859"/>
    <w:rsid w:val="007F3C79"/>
    <w:rsid w:val="007F4087"/>
    <w:rsid w:val="007F6B78"/>
    <w:rsid w:val="007F6D5F"/>
    <w:rsid w:val="00800D13"/>
    <w:rsid w:val="008038CF"/>
    <w:rsid w:val="00804DDC"/>
    <w:rsid w:val="008104F3"/>
    <w:rsid w:val="00810738"/>
    <w:rsid w:val="00811A06"/>
    <w:rsid w:val="008124D5"/>
    <w:rsid w:val="008152D0"/>
    <w:rsid w:val="0081639D"/>
    <w:rsid w:val="0081772B"/>
    <w:rsid w:val="00817B08"/>
    <w:rsid w:val="00822157"/>
    <w:rsid w:val="00822762"/>
    <w:rsid w:val="00822BEB"/>
    <w:rsid w:val="00822FE1"/>
    <w:rsid w:val="008263FD"/>
    <w:rsid w:val="008277B2"/>
    <w:rsid w:val="008304F1"/>
    <w:rsid w:val="00830526"/>
    <w:rsid w:val="00830906"/>
    <w:rsid w:val="00832136"/>
    <w:rsid w:val="008348EF"/>
    <w:rsid w:val="008352DB"/>
    <w:rsid w:val="00837080"/>
    <w:rsid w:val="008454D8"/>
    <w:rsid w:val="00850529"/>
    <w:rsid w:val="00850CAD"/>
    <w:rsid w:val="00851A23"/>
    <w:rsid w:val="00860CDB"/>
    <w:rsid w:val="00862628"/>
    <w:rsid w:val="00864D9A"/>
    <w:rsid w:val="00866990"/>
    <w:rsid w:val="008726D4"/>
    <w:rsid w:val="00874193"/>
    <w:rsid w:val="008756E5"/>
    <w:rsid w:val="00876C49"/>
    <w:rsid w:val="00883061"/>
    <w:rsid w:val="00884260"/>
    <w:rsid w:val="00884458"/>
    <w:rsid w:val="00885054"/>
    <w:rsid w:val="008853F2"/>
    <w:rsid w:val="00886F80"/>
    <w:rsid w:val="00890F15"/>
    <w:rsid w:val="00891394"/>
    <w:rsid w:val="00891804"/>
    <w:rsid w:val="00891B08"/>
    <w:rsid w:val="00891DDA"/>
    <w:rsid w:val="008932F4"/>
    <w:rsid w:val="00895CCB"/>
    <w:rsid w:val="0089671C"/>
    <w:rsid w:val="00896D85"/>
    <w:rsid w:val="00897925"/>
    <w:rsid w:val="00897A16"/>
    <w:rsid w:val="00897B07"/>
    <w:rsid w:val="008A07A6"/>
    <w:rsid w:val="008A11DB"/>
    <w:rsid w:val="008A1B8E"/>
    <w:rsid w:val="008A25EC"/>
    <w:rsid w:val="008A2FB0"/>
    <w:rsid w:val="008A56A8"/>
    <w:rsid w:val="008A5E83"/>
    <w:rsid w:val="008B4148"/>
    <w:rsid w:val="008B427E"/>
    <w:rsid w:val="008B7CDF"/>
    <w:rsid w:val="008BEA7E"/>
    <w:rsid w:val="008C09A1"/>
    <w:rsid w:val="008C0D7E"/>
    <w:rsid w:val="008C1814"/>
    <w:rsid w:val="008C36F6"/>
    <w:rsid w:val="008C3C25"/>
    <w:rsid w:val="008C447B"/>
    <w:rsid w:val="008C4A0E"/>
    <w:rsid w:val="008C79AA"/>
    <w:rsid w:val="008D02D2"/>
    <w:rsid w:val="008D0BC2"/>
    <w:rsid w:val="008D16FD"/>
    <w:rsid w:val="008D1A99"/>
    <w:rsid w:val="008D1EC9"/>
    <w:rsid w:val="008D26E9"/>
    <w:rsid w:val="008D29C5"/>
    <w:rsid w:val="008D5FCC"/>
    <w:rsid w:val="008D6A68"/>
    <w:rsid w:val="008D6BD4"/>
    <w:rsid w:val="008D6DD3"/>
    <w:rsid w:val="008D7CAB"/>
    <w:rsid w:val="008D7EC9"/>
    <w:rsid w:val="008E2B38"/>
    <w:rsid w:val="008E46C3"/>
    <w:rsid w:val="008E5903"/>
    <w:rsid w:val="008E5AF9"/>
    <w:rsid w:val="008E5D6E"/>
    <w:rsid w:val="008E5F50"/>
    <w:rsid w:val="008E7FA3"/>
    <w:rsid w:val="008F2FAA"/>
    <w:rsid w:val="008F3094"/>
    <w:rsid w:val="008F6B1F"/>
    <w:rsid w:val="008F708E"/>
    <w:rsid w:val="008F76B5"/>
    <w:rsid w:val="008F79FA"/>
    <w:rsid w:val="00900087"/>
    <w:rsid w:val="00900EC1"/>
    <w:rsid w:val="00901217"/>
    <w:rsid w:val="00901DE6"/>
    <w:rsid w:val="00902E4F"/>
    <w:rsid w:val="009045CF"/>
    <w:rsid w:val="00904D5B"/>
    <w:rsid w:val="00905A3F"/>
    <w:rsid w:val="00906E94"/>
    <w:rsid w:val="00907D7F"/>
    <w:rsid w:val="00914A83"/>
    <w:rsid w:val="009151B1"/>
    <w:rsid w:val="00916932"/>
    <w:rsid w:val="0091795C"/>
    <w:rsid w:val="00917E23"/>
    <w:rsid w:val="009208D2"/>
    <w:rsid w:val="00921E59"/>
    <w:rsid w:val="00922F7C"/>
    <w:rsid w:val="00924F94"/>
    <w:rsid w:val="00926777"/>
    <w:rsid w:val="009307B4"/>
    <w:rsid w:val="00933885"/>
    <w:rsid w:val="00934282"/>
    <w:rsid w:val="009353B3"/>
    <w:rsid w:val="00935C74"/>
    <w:rsid w:val="0093629A"/>
    <w:rsid w:val="00936884"/>
    <w:rsid w:val="00937CDC"/>
    <w:rsid w:val="00941E12"/>
    <w:rsid w:val="00944FE4"/>
    <w:rsid w:val="0094695B"/>
    <w:rsid w:val="0095178B"/>
    <w:rsid w:val="009525EB"/>
    <w:rsid w:val="0095775B"/>
    <w:rsid w:val="009606E7"/>
    <w:rsid w:val="00961E92"/>
    <w:rsid w:val="009623B6"/>
    <w:rsid w:val="00964CA9"/>
    <w:rsid w:val="00966B3A"/>
    <w:rsid w:val="00966CAB"/>
    <w:rsid w:val="00970769"/>
    <w:rsid w:val="00971783"/>
    <w:rsid w:val="00972364"/>
    <w:rsid w:val="00972F3F"/>
    <w:rsid w:val="00973766"/>
    <w:rsid w:val="00975DFC"/>
    <w:rsid w:val="00976C3B"/>
    <w:rsid w:val="00980677"/>
    <w:rsid w:val="009817A5"/>
    <w:rsid w:val="0098549C"/>
    <w:rsid w:val="009862D5"/>
    <w:rsid w:val="00986A23"/>
    <w:rsid w:val="009902CF"/>
    <w:rsid w:val="00990428"/>
    <w:rsid w:val="0099260E"/>
    <w:rsid w:val="00994391"/>
    <w:rsid w:val="0099632A"/>
    <w:rsid w:val="00996A52"/>
    <w:rsid w:val="009A0DE8"/>
    <w:rsid w:val="009A2330"/>
    <w:rsid w:val="009A2629"/>
    <w:rsid w:val="009A59E2"/>
    <w:rsid w:val="009A698C"/>
    <w:rsid w:val="009A7090"/>
    <w:rsid w:val="009A7CC5"/>
    <w:rsid w:val="009B04F1"/>
    <w:rsid w:val="009B6370"/>
    <w:rsid w:val="009C015C"/>
    <w:rsid w:val="009C213E"/>
    <w:rsid w:val="009C215E"/>
    <w:rsid w:val="009C494C"/>
    <w:rsid w:val="009C610C"/>
    <w:rsid w:val="009C6777"/>
    <w:rsid w:val="009C798B"/>
    <w:rsid w:val="009D2D01"/>
    <w:rsid w:val="009D2D25"/>
    <w:rsid w:val="009D34F9"/>
    <w:rsid w:val="009D4A53"/>
    <w:rsid w:val="009D50F3"/>
    <w:rsid w:val="009E0BFA"/>
    <w:rsid w:val="009E18FC"/>
    <w:rsid w:val="009E2BD9"/>
    <w:rsid w:val="009E3871"/>
    <w:rsid w:val="009E52B6"/>
    <w:rsid w:val="009E54FC"/>
    <w:rsid w:val="009E788F"/>
    <w:rsid w:val="009F165F"/>
    <w:rsid w:val="009F22C9"/>
    <w:rsid w:val="009F24A9"/>
    <w:rsid w:val="009F261F"/>
    <w:rsid w:val="009F4FDB"/>
    <w:rsid w:val="009F607B"/>
    <w:rsid w:val="009F67C3"/>
    <w:rsid w:val="00A005A2"/>
    <w:rsid w:val="00A00A49"/>
    <w:rsid w:val="00A0161C"/>
    <w:rsid w:val="00A02837"/>
    <w:rsid w:val="00A02AE3"/>
    <w:rsid w:val="00A02C63"/>
    <w:rsid w:val="00A02F86"/>
    <w:rsid w:val="00A03737"/>
    <w:rsid w:val="00A043A6"/>
    <w:rsid w:val="00A0441C"/>
    <w:rsid w:val="00A05ED5"/>
    <w:rsid w:val="00A06E65"/>
    <w:rsid w:val="00A06F73"/>
    <w:rsid w:val="00A0782B"/>
    <w:rsid w:val="00A078A5"/>
    <w:rsid w:val="00A09CBC"/>
    <w:rsid w:val="00A109A8"/>
    <w:rsid w:val="00A10EA7"/>
    <w:rsid w:val="00A1420D"/>
    <w:rsid w:val="00A14F1A"/>
    <w:rsid w:val="00A1684C"/>
    <w:rsid w:val="00A17729"/>
    <w:rsid w:val="00A20902"/>
    <w:rsid w:val="00A2109C"/>
    <w:rsid w:val="00A241B9"/>
    <w:rsid w:val="00A246F1"/>
    <w:rsid w:val="00A25AA8"/>
    <w:rsid w:val="00A263AF"/>
    <w:rsid w:val="00A32F8B"/>
    <w:rsid w:val="00A33949"/>
    <w:rsid w:val="00A34034"/>
    <w:rsid w:val="00A36A77"/>
    <w:rsid w:val="00A36C59"/>
    <w:rsid w:val="00A37BB8"/>
    <w:rsid w:val="00A41482"/>
    <w:rsid w:val="00A43108"/>
    <w:rsid w:val="00A44E69"/>
    <w:rsid w:val="00A50098"/>
    <w:rsid w:val="00A51098"/>
    <w:rsid w:val="00A56511"/>
    <w:rsid w:val="00A566CA"/>
    <w:rsid w:val="00A575EB"/>
    <w:rsid w:val="00A57FD1"/>
    <w:rsid w:val="00A600A1"/>
    <w:rsid w:val="00A60566"/>
    <w:rsid w:val="00A6125A"/>
    <w:rsid w:val="00A613AE"/>
    <w:rsid w:val="00A619A5"/>
    <w:rsid w:val="00A64C62"/>
    <w:rsid w:val="00A64F98"/>
    <w:rsid w:val="00A65037"/>
    <w:rsid w:val="00A664C7"/>
    <w:rsid w:val="00A70B2E"/>
    <w:rsid w:val="00A739CB"/>
    <w:rsid w:val="00A744F5"/>
    <w:rsid w:val="00A7638A"/>
    <w:rsid w:val="00A763D1"/>
    <w:rsid w:val="00A76B81"/>
    <w:rsid w:val="00A7785C"/>
    <w:rsid w:val="00A814F7"/>
    <w:rsid w:val="00A82713"/>
    <w:rsid w:val="00A82730"/>
    <w:rsid w:val="00A85DEB"/>
    <w:rsid w:val="00A85F51"/>
    <w:rsid w:val="00A8706C"/>
    <w:rsid w:val="00A877DE"/>
    <w:rsid w:val="00A91B98"/>
    <w:rsid w:val="00A93864"/>
    <w:rsid w:val="00A954EC"/>
    <w:rsid w:val="00A95FD8"/>
    <w:rsid w:val="00A97126"/>
    <w:rsid w:val="00AA15BA"/>
    <w:rsid w:val="00AA18AD"/>
    <w:rsid w:val="00AA3ED4"/>
    <w:rsid w:val="00AA42AC"/>
    <w:rsid w:val="00AA4CDE"/>
    <w:rsid w:val="00AA53D8"/>
    <w:rsid w:val="00AA5452"/>
    <w:rsid w:val="00AA6B37"/>
    <w:rsid w:val="00AB0026"/>
    <w:rsid w:val="00AB1F55"/>
    <w:rsid w:val="00AB2215"/>
    <w:rsid w:val="00AB2C46"/>
    <w:rsid w:val="00AB44AE"/>
    <w:rsid w:val="00AB5C07"/>
    <w:rsid w:val="00AB6099"/>
    <w:rsid w:val="00AC01B1"/>
    <w:rsid w:val="00AC1695"/>
    <w:rsid w:val="00AC2457"/>
    <w:rsid w:val="00AC3B98"/>
    <w:rsid w:val="00AC4AF2"/>
    <w:rsid w:val="00AC4C52"/>
    <w:rsid w:val="00AC772A"/>
    <w:rsid w:val="00AD066F"/>
    <w:rsid w:val="00AD3841"/>
    <w:rsid w:val="00AD570B"/>
    <w:rsid w:val="00AD67D3"/>
    <w:rsid w:val="00AE094A"/>
    <w:rsid w:val="00AE57EB"/>
    <w:rsid w:val="00AE6BB7"/>
    <w:rsid w:val="00AF04B6"/>
    <w:rsid w:val="00AF0F87"/>
    <w:rsid w:val="00AF48E0"/>
    <w:rsid w:val="00AF73AC"/>
    <w:rsid w:val="00B00752"/>
    <w:rsid w:val="00B01B7A"/>
    <w:rsid w:val="00B020EC"/>
    <w:rsid w:val="00B02A1E"/>
    <w:rsid w:val="00B030DB"/>
    <w:rsid w:val="00B06E32"/>
    <w:rsid w:val="00B10265"/>
    <w:rsid w:val="00B1111D"/>
    <w:rsid w:val="00B112F9"/>
    <w:rsid w:val="00B14A64"/>
    <w:rsid w:val="00B160C3"/>
    <w:rsid w:val="00B20589"/>
    <w:rsid w:val="00B22829"/>
    <w:rsid w:val="00B24E0F"/>
    <w:rsid w:val="00B259D3"/>
    <w:rsid w:val="00B26CF6"/>
    <w:rsid w:val="00B275B2"/>
    <w:rsid w:val="00B27ADB"/>
    <w:rsid w:val="00B32C1A"/>
    <w:rsid w:val="00B33D7C"/>
    <w:rsid w:val="00B3691F"/>
    <w:rsid w:val="00B371D4"/>
    <w:rsid w:val="00B4143A"/>
    <w:rsid w:val="00B41DA6"/>
    <w:rsid w:val="00B458A0"/>
    <w:rsid w:val="00B474AE"/>
    <w:rsid w:val="00B51042"/>
    <w:rsid w:val="00B52FDF"/>
    <w:rsid w:val="00B55F9B"/>
    <w:rsid w:val="00B564B6"/>
    <w:rsid w:val="00B66489"/>
    <w:rsid w:val="00B70C0F"/>
    <w:rsid w:val="00B712BF"/>
    <w:rsid w:val="00B7188B"/>
    <w:rsid w:val="00B74974"/>
    <w:rsid w:val="00B7559C"/>
    <w:rsid w:val="00B7596F"/>
    <w:rsid w:val="00B76121"/>
    <w:rsid w:val="00B76976"/>
    <w:rsid w:val="00B7741C"/>
    <w:rsid w:val="00B77B03"/>
    <w:rsid w:val="00B8092A"/>
    <w:rsid w:val="00B80D28"/>
    <w:rsid w:val="00B82871"/>
    <w:rsid w:val="00B849CD"/>
    <w:rsid w:val="00B85F15"/>
    <w:rsid w:val="00B8760B"/>
    <w:rsid w:val="00B90AB1"/>
    <w:rsid w:val="00B91C3C"/>
    <w:rsid w:val="00B94CDE"/>
    <w:rsid w:val="00B950E5"/>
    <w:rsid w:val="00B95ED2"/>
    <w:rsid w:val="00B97BFE"/>
    <w:rsid w:val="00BA0DD3"/>
    <w:rsid w:val="00BA168E"/>
    <w:rsid w:val="00BA2BA9"/>
    <w:rsid w:val="00BA3DBF"/>
    <w:rsid w:val="00BA43DC"/>
    <w:rsid w:val="00BA5BC5"/>
    <w:rsid w:val="00BA60E0"/>
    <w:rsid w:val="00BA6E06"/>
    <w:rsid w:val="00BB014A"/>
    <w:rsid w:val="00BB08F1"/>
    <w:rsid w:val="00BB152F"/>
    <w:rsid w:val="00BB2186"/>
    <w:rsid w:val="00BB2BF7"/>
    <w:rsid w:val="00BB41C3"/>
    <w:rsid w:val="00BB60DD"/>
    <w:rsid w:val="00BC07F6"/>
    <w:rsid w:val="00BC1539"/>
    <w:rsid w:val="00BC1F0D"/>
    <w:rsid w:val="00BC280F"/>
    <w:rsid w:val="00BC565D"/>
    <w:rsid w:val="00BC7AF7"/>
    <w:rsid w:val="00BD0872"/>
    <w:rsid w:val="00BD1E48"/>
    <w:rsid w:val="00BD4922"/>
    <w:rsid w:val="00BE1C4E"/>
    <w:rsid w:val="00BE34C1"/>
    <w:rsid w:val="00BE4AF4"/>
    <w:rsid w:val="00BE53EA"/>
    <w:rsid w:val="00BE6654"/>
    <w:rsid w:val="00BE718A"/>
    <w:rsid w:val="00BE795E"/>
    <w:rsid w:val="00BE7E68"/>
    <w:rsid w:val="00BE7FC4"/>
    <w:rsid w:val="00BF11B7"/>
    <w:rsid w:val="00BF2C4C"/>
    <w:rsid w:val="00BF32F2"/>
    <w:rsid w:val="00BF462C"/>
    <w:rsid w:val="00BF535D"/>
    <w:rsid w:val="00BF6CC6"/>
    <w:rsid w:val="00C01453"/>
    <w:rsid w:val="00C04C14"/>
    <w:rsid w:val="00C05B56"/>
    <w:rsid w:val="00C0788C"/>
    <w:rsid w:val="00C07F40"/>
    <w:rsid w:val="00C1246B"/>
    <w:rsid w:val="00C13155"/>
    <w:rsid w:val="00C1327B"/>
    <w:rsid w:val="00C137D2"/>
    <w:rsid w:val="00C13C63"/>
    <w:rsid w:val="00C16681"/>
    <w:rsid w:val="00C170C5"/>
    <w:rsid w:val="00C179A8"/>
    <w:rsid w:val="00C21B2F"/>
    <w:rsid w:val="00C21D63"/>
    <w:rsid w:val="00C22852"/>
    <w:rsid w:val="00C22EA3"/>
    <w:rsid w:val="00C24B8E"/>
    <w:rsid w:val="00C2534B"/>
    <w:rsid w:val="00C25F4B"/>
    <w:rsid w:val="00C26EEA"/>
    <w:rsid w:val="00C27882"/>
    <w:rsid w:val="00C30EC2"/>
    <w:rsid w:val="00C32669"/>
    <w:rsid w:val="00C36982"/>
    <w:rsid w:val="00C401BB"/>
    <w:rsid w:val="00C4250C"/>
    <w:rsid w:val="00C43630"/>
    <w:rsid w:val="00C44F5C"/>
    <w:rsid w:val="00C51320"/>
    <w:rsid w:val="00C5266A"/>
    <w:rsid w:val="00C57125"/>
    <w:rsid w:val="00C57B23"/>
    <w:rsid w:val="00C60122"/>
    <w:rsid w:val="00C61CB9"/>
    <w:rsid w:val="00C61CE1"/>
    <w:rsid w:val="00C62B31"/>
    <w:rsid w:val="00C62FB2"/>
    <w:rsid w:val="00C64F8A"/>
    <w:rsid w:val="00C652F6"/>
    <w:rsid w:val="00C664A0"/>
    <w:rsid w:val="00C669C7"/>
    <w:rsid w:val="00C70123"/>
    <w:rsid w:val="00C71D37"/>
    <w:rsid w:val="00C722D1"/>
    <w:rsid w:val="00C7413A"/>
    <w:rsid w:val="00C74817"/>
    <w:rsid w:val="00C74DBE"/>
    <w:rsid w:val="00C74EC8"/>
    <w:rsid w:val="00C74F63"/>
    <w:rsid w:val="00C75299"/>
    <w:rsid w:val="00C75A75"/>
    <w:rsid w:val="00C75E10"/>
    <w:rsid w:val="00C76C4E"/>
    <w:rsid w:val="00C76D6C"/>
    <w:rsid w:val="00C80205"/>
    <w:rsid w:val="00C8172C"/>
    <w:rsid w:val="00C860D6"/>
    <w:rsid w:val="00C868BC"/>
    <w:rsid w:val="00C91106"/>
    <w:rsid w:val="00C92851"/>
    <w:rsid w:val="00C94257"/>
    <w:rsid w:val="00C960CB"/>
    <w:rsid w:val="00C96FFD"/>
    <w:rsid w:val="00CA0146"/>
    <w:rsid w:val="00CA1E15"/>
    <w:rsid w:val="00CA2DAE"/>
    <w:rsid w:val="00CA2E3A"/>
    <w:rsid w:val="00CA3ADB"/>
    <w:rsid w:val="00CA4C50"/>
    <w:rsid w:val="00CA4EC0"/>
    <w:rsid w:val="00CA5DC8"/>
    <w:rsid w:val="00CB2101"/>
    <w:rsid w:val="00CB397C"/>
    <w:rsid w:val="00CB4057"/>
    <w:rsid w:val="00CB5FC8"/>
    <w:rsid w:val="00CC0081"/>
    <w:rsid w:val="00CC3219"/>
    <w:rsid w:val="00CC413E"/>
    <w:rsid w:val="00CC41F0"/>
    <w:rsid w:val="00CC621E"/>
    <w:rsid w:val="00CC69FB"/>
    <w:rsid w:val="00CD3054"/>
    <w:rsid w:val="00CD40A7"/>
    <w:rsid w:val="00CD5363"/>
    <w:rsid w:val="00CD614A"/>
    <w:rsid w:val="00CE452E"/>
    <w:rsid w:val="00CE6577"/>
    <w:rsid w:val="00CE7F67"/>
    <w:rsid w:val="00CF0FCE"/>
    <w:rsid w:val="00CF3893"/>
    <w:rsid w:val="00CF67DE"/>
    <w:rsid w:val="00D00F28"/>
    <w:rsid w:val="00D01245"/>
    <w:rsid w:val="00D01290"/>
    <w:rsid w:val="00D04F58"/>
    <w:rsid w:val="00D052DF"/>
    <w:rsid w:val="00D073E5"/>
    <w:rsid w:val="00D11E38"/>
    <w:rsid w:val="00D12083"/>
    <w:rsid w:val="00D1299B"/>
    <w:rsid w:val="00D145B9"/>
    <w:rsid w:val="00D154F0"/>
    <w:rsid w:val="00D177E6"/>
    <w:rsid w:val="00D20312"/>
    <w:rsid w:val="00D210C7"/>
    <w:rsid w:val="00D21363"/>
    <w:rsid w:val="00D21A94"/>
    <w:rsid w:val="00D21C6B"/>
    <w:rsid w:val="00D22012"/>
    <w:rsid w:val="00D223F4"/>
    <w:rsid w:val="00D22848"/>
    <w:rsid w:val="00D22BB0"/>
    <w:rsid w:val="00D238CC"/>
    <w:rsid w:val="00D244FC"/>
    <w:rsid w:val="00D2468E"/>
    <w:rsid w:val="00D25363"/>
    <w:rsid w:val="00D2640A"/>
    <w:rsid w:val="00D26E47"/>
    <w:rsid w:val="00D30E39"/>
    <w:rsid w:val="00D31643"/>
    <w:rsid w:val="00D31700"/>
    <w:rsid w:val="00D3254A"/>
    <w:rsid w:val="00D336EC"/>
    <w:rsid w:val="00D341FD"/>
    <w:rsid w:val="00D35B01"/>
    <w:rsid w:val="00D363CB"/>
    <w:rsid w:val="00D36858"/>
    <w:rsid w:val="00D36F7F"/>
    <w:rsid w:val="00D4024A"/>
    <w:rsid w:val="00D41551"/>
    <w:rsid w:val="00D43A26"/>
    <w:rsid w:val="00D44D3A"/>
    <w:rsid w:val="00D466E5"/>
    <w:rsid w:val="00D544DE"/>
    <w:rsid w:val="00D61121"/>
    <w:rsid w:val="00D6182A"/>
    <w:rsid w:val="00D61D18"/>
    <w:rsid w:val="00D642FB"/>
    <w:rsid w:val="00D737D3"/>
    <w:rsid w:val="00D739CA"/>
    <w:rsid w:val="00D7418F"/>
    <w:rsid w:val="00D76389"/>
    <w:rsid w:val="00D800CC"/>
    <w:rsid w:val="00D80EEB"/>
    <w:rsid w:val="00D82804"/>
    <w:rsid w:val="00D83586"/>
    <w:rsid w:val="00D8426E"/>
    <w:rsid w:val="00D85D61"/>
    <w:rsid w:val="00D87EAE"/>
    <w:rsid w:val="00D91882"/>
    <w:rsid w:val="00D930AD"/>
    <w:rsid w:val="00D93BED"/>
    <w:rsid w:val="00DA0B2A"/>
    <w:rsid w:val="00DA133C"/>
    <w:rsid w:val="00DA3210"/>
    <w:rsid w:val="00DA5CF2"/>
    <w:rsid w:val="00DA6052"/>
    <w:rsid w:val="00DA647A"/>
    <w:rsid w:val="00DA6549"/>
    <w:rsid w:val="00DB0206"/>
    <w:rsid w:val="00DB1319"/>
    <w:rsid w:val="00DB2640"/>
    <w:rsid w:val="00DB29F1"/>
    <w:rsid w:val="00DB2FCA"/>
    <w:rsid w:val="00DB3BAC"/>
    <w:rsid w:val="00DB5A47"/>
    <w:rsid w:val="00DB7CFB"/>
    <w:rsid w:val="00DC00E8"/>
    <w:rsid w:val="00DC0450"/>
    <w:rsid w:val="00DC0802"/>
    <w:rsid w:val="00DC27C4"/>
    <w:rsid w:val="00DC457C"/>
    <w:rsid w:val="00DC4EE5"/>
    <w:rsid w:val="00DD09FA"/>
    <w:rsid w:val="00DD21F6"/>
    <w:rsid w:val="00DD4588"/>
    <w:rsid w:val="00DD504C"/>
    <w:rsid w:val="00DD765D"/>
    <w:rsid w:val="00DE2597"/>
    <w:rsid w:val="00DE2E86"/>
    <w:rsid w:val="00DE4A77"/>
    <w:rsid w:val="00DF013B"/>
    <w:rsid w:val="00DF1956"/>
    <w:rsid w:val="00DF6B9C"/>
    <w:rsid w:val="00DF6F3C"/>
    <w:rsid w:val="00DF7723"/>
    <w:rsid w:val="00DF77F0"/>
    <w:rsid w:val="00DF7A84"/>
    <w:rsid w:val="00E01666"/>
    <w:rsid w:val="00E0211B"/>
    <w:rsid w:val="00E02B57"/>
    <w:rsid w:val="00E03EC0"/>
    <w:rsid w:val="00E06094"/>
    <w:rsid w:val="00E078D2"/>
    <w:rsid w:val="00E121A6"/>
    <w:rsid w:val="00E1267A"/>
    <w:rsid w:val="00E14D14"/>
    <w:rsid w:val="00E15728"/>
    <w:rsid w:val="00E21192"/>
    <w:rsid w:val="00E21A3D"/>
    <w:rsid w:val="00E21BDE"/>
    <w:rsid w:val="00E22269"/>
    <w:rsid w:val="00E22CE3"/>
    <w:rsid w:val="00E2332B"/>
    <w:rsid w:val="00E248C2"/>
    <w:rsid w:val="00E263F5"/>
    <w:rsid w:val="00E27407"/>
    <w:rsid w:val="00E3042C"/>
    <w:rsid w:val="00E350B5"/>
    <w:rsid w:val="00E35336"/>
    <w:rsid w:val="00E363B5"/>
    <w:rsid w:val="00E37320"/>
    <w:rsid w:val="00E40260"/>
    <w:rsid w:val="00E42DD8"/>
    <w:rsid w:val="00E44C69"/>
    <w:rsid w:val="00E45E3E"/>
    <w:rsid w:val="00E46A2D"/>
    <w:rsid w:val="00E503E6"/>
    <w:rsid w:val="00E51364"/>
    <w:rsid w:val="00E521A5"/>
    <w:rsid w:val="00E5261A"/>
    <w:rsid w:val="00E53354"/>
    <w:rsid w:val="00E553FA"/>
    <w:rsid w:val="00E55F92"/>
    <w:rsid w:val="00E56FDD"/>
    <w:rsid w:val="00E5F047"/>
    <w:rsid w:val="00E63102"/>
    <w:rsid w:val="00E658E8"/>
    <w:rsid w:val="00E659E9"/>
    <w:rsid w:val="00E661DB"/>
    <w:rsid w:val="00E66AE5"/>
    <w:rsid w:val="00E66CF9"/>
    <w:rsid w:val="00E70227"/>
    <w:rsid w:val="00E71616"/>
    <w:rsid w:val="00E72C2F"/>
    <w:rsid w:val="00E7441F"/>
    <w:rsid w:val="00E7565E"/>
    <w:rsid w:val="00E76760"/>
    <w:rsid w:val="00E76C07"/>
    <w:rsid w:val="00E77FE5"/>
    <w:rsid w:val="00E801CC"/>
    <w:rsid w:val="00E80E61"/>
    <w:rsid w:val="00E819AD"/>
    <w:rsid w:val="00E82459"/>
    <w:rsid w:val="00E84F11"/>
    <w:rsid w:val="00E84F28"/>
    <w:rsid w:val="00E85617"/>
    <w:rsid w:val="00E8629E"/>
    <w:rsid w:val="00E8678F"/>
    <w:rsid w:val="00E8749B"/>
    <w:rsid w:val="00E91A6F"/>
    <w:rsid w:val="00E92011"/>
    <w:rsid w:val="00E92736"/>
    <w:rsid w:val="00E93273"/>
    <w:rsid w:val="00E94E4C"/>
    <w:rsid w:val="00E96655"/>
    <w:rsid w:val="00E97CC6"/>
    <w:rsid w:val="00EA0D60"/>
    <w:rsid w:val="00EA1A81"/>
    <w:rsid w:val="00EA73D1"/>
    <w:rsid w:val="00EA7518"/>
    <w:rsid w:val="00EA7D71"/>
    <w:rsid w:val="00EB0618"/>
    <w:rsid w:val="00EB1AA8"/>
    <w:rsid w:val="00EB7F63"/>
    <w:rsid w:val="00EC00A9"/>
    <w:rsid w:val="00EC149A"/>
    <w:rsid w:val="00EC1E82"/>
    <w:rsid w:val="00EC1FC7"/>
    <w:rsid w:val="00EC44A6"/>
    <w:rsid w:val="00EC7CEB"/>
    <w:rsid w:val="00ED177D"/>
    <w:rsid w:val="00ED2E36"/>
    <w:rsid w:val="00ED6D8E"/>
    <w:rsid w:val="00ED7691"/>
    <w:rsid w:val="00EE3CC2"/>
    <w:rsid w:val="00EE4BD0"/>
    <w:rsid w:val="00EE58EF"/>
    <w:rsid w:val="00EE79C8"/>
    <w:rsid w:val="00EE7A2C"/>
    <w:rsid w:val="00EF1792"/>
    <w:rsid w:val="00EF183E"/>
    <w:rsid w:val="00EF2222"/>
    <w:rsid w:val="00EF2422"/>
    <w:rsid w:val="00EF36EB"/>
    <w:rsid w:val="00EF7A3A"/>
    <w:rsid w:val="00F0060E"/>
    <w:rsid w:val="00F00E37"/>
    <w:rsid w:val="00F045CE"/>
    <w:rsid w:val="00F0546C"/>
    <w:rsid w:val="00F0577B"/>
    <w:rsid w:val="00F0649D"/>
    <w:rsid w:val="00F1174C"/>
    <w:rsid w:val="00F12C60"/>
    <w:rsid w:val="00F139A8"/>
    <w:rsid w:val="00F143FA"/>
    <w:rsid w:val="00F14FF6"/>
    <w:rsid w:val="00F15BD3"/>
    <w:rsid w:val="00F177DC"/>
    <w:rsid w:val="00F20321"/>
    <w:rsid w:val="00F208AE"/>
    <w:rsid w:val="00F20A82"/>
    <w:rsid w:val="00F231DC"/>
    <w:rsid w:val="00F24F9C"/>
    <w:rsid w:val="00F251FA"/>
    <w:rsid w:val="00F26069"/>
    <w:rsid w:val="00F2765C"/>
    <w:rsid w:val="00F34671"/>
    <w:rsid w:val="00F348FC"/>
    <w:rsid w:val="00F35C48"/>
    <w:rsid w:val="00F42CA3"/>
    <w:rsid w:val="00F430BD"/>
    <w:rsid w:val="00F45883"/>
    <w:rsid w:val="00F464C7"/>
    <w:rsid w:val="00F4707C"/>
    <w:rsid w:val="00F50CBF"/>
    <w:rsid w:val="00F52AEE"/>
    <w:rsid w:val="00F537A4"/>
    <w:rsid w:val="00F53A35"/>
    <w:rsid w:val="00F548A5"/>
    <w:rsid w:val="00F54FB0"/>
    <w:rsid w:val="00F55E9A"/>
    <w:rsid w:val="00F601B7"/>
    <w:rsid w:val="00F6045C"/>
    <w:rsid w:val="00F625E7"/>
    <w:rsid w:val="00F62991"/>
    <w:rsid w:val="00F64500"/>
    <w:rsid w:val="00F65408"/>
    <w:rsid w:val="00F66141"/>
    <w:rsid w:val="00F67163"/>
    <w:rsid w:val="00F672C1"/>
    <w:rsid w:val="00F67DFB"/>
    <w:rsid w:val="00F709DE"/>
    <w:rsid w:val="00F71AC0"/>
    <w:rsid w:val="00F72788"/>
    <w:rsid w:val="00F73EE1"/>
    <w:rsid w:val="00F740CC"/>
    <w:rsid w:val="00F801A2"/>
    <w:rsid w:val="00F80823"/>
    <w:rsid w:val="00F81F62"/>
    <w:rsid w:val="00F822FE"/>
    <w:rsid w:val="00F83C57"/>
    <w:rsid w:val="00F83D4C"/>
    <w:rsid w:val="00F842F6"/>
    <w:rsid w:val="00F90254"/>
    <w:rsid w:val="00F92021"/>
    <w:rsid w:val="00F9208D"/>
    <w:rsid w:val="00F92E64"/>
    <w:rsid w:val="00F93C3E"/>
    <w:rsid w:val="00F943BC"/>
    <w:rsid w:val="00F95E8A"/>
    <w:rsid w:val="00F9721F"/>
    <w:rsid w:val="00F9770C"/>
    <w:rsid w:val="00FA010C"/>
    <w:rsid w:val="00FA026C"/>
    <w:rsid w:val="00FA0AB0"/>
    <w:rsid w:val="00FA1444"/>
    <w:rsid w:val="00FA2074"/>
    <w:rsid w:val="00FA2080"/>
    <w:rsid w:val="00FA3B52"/>
    <w:rsid w:val="00FA440B"/>
    <w:rsid w:val="00FA4487"/>
    <w:rsid w:val="00FA7155"/>
    <w:rsid w:val="00FA718A"/>
    <w:rsid w:val="00FA7213"/>
    <w:rsid w:val="00FA7C34"/>
    <w:rsid w:val="00FB35F5"/>
    <w:rsid w:val="00FB38B8"/>
    <w:rsid w:val="00FB41DF"/>
    <w:rsid w:val="00FB56A0"/>
    <w:rsid w:val="00FB60B1"/>
    <w:rsid w:val="00FB66FA"/>
    <w:rsid w:val="00FB6D9C"/>
    <w:rsid w:val="00FB6FD9"/>
    <w:rsid w:val="00FB73FC"/>
    <w:rsid w:val="00FC00C8"/>
    <w:rsid w:val="00FC1EAC"/>
    <w:rsid w:val="00FC236E"/>
    <w:rsid w:val="00FC2A94"/>
    <w:rsid w:val="00FC48FE"/>
    <w:rsid w:val="00FC5DF6"/>
    <w:rsid w:val="00FC64B1"/>
    <w:rsid w:val="00FC756F"/>
    <w:rsid w:val="00FD0413"/>
    <w:rsid w:val="00FD198A"/>
    <w:rsid w:val="00FD1B39"/>
    <w:rsid w:val="00FD32EF"/>
    <w:rsid w:val="00FD4E68"/>
    <w:rsid w:val="00FE24A8"/>
    <w:rsid w:val="00FE2572"/>
    <w:rsid w:val="00FE3071"/>
    <w:rsid w:val="00FE3166"/>
    <w:rsid w:val="00FE3C7A"/>
    <w:rsid w:val="00FE4F4D"/>
    <w:rsid w:val="00FE7C43"/>
    <w:rsid w:val="00FF2928"/>
    <w:rsid w:val="00FF3627"/>
    <w:rsid w:val="00FF3758"/>
    <w:rsid w:val="00FF4CCA"/>
    <w:rsid w:val="00FF5261"/>
    <w:rsid w:val="00FF53A0"/>
    <w:rsid w:val="00FF55AA"/>
    <w:rsid w:val="010ACA35"/>
    <w:rsid w:val="011343A8"/>
    <w:rsid w:val="01191675"/>
    <w:rsid w:val="0123DB02"/>
    <w:rsid w:val="0136E375"/>
    <w:rsid w:val="014607B9"/>
    <w:rsid w:val="014E2283"/>
    <w:rsid w:val="01602656"/>
    <w:rsid w:val="01661182"/>
    <w:rsid w:val="01968C93"/>
    <w:rsid w:val="019DBA82"/>
    <w:rsid w:val="019DEA69"/>
    <w:rsid w:val="01AD0F0C"/>
    <w:rsid w:val="01C56799"/>
    <w:rsid w:val="01C9941C"/>
    <w:rsid w:val="01E1B7D5"/>
    <w:rsid w:val="01E7B5A6"/>
    <w:rsid w:val="02099CF4"/>
    <w:rsid w:val="021DAA82"/>
    <w:rsid w:val="02382DC6"/>
    <w:rsid w:val="0247BDF3"/>
    <w:rsid w:val="024DB9F7"/>
    <w:rsid w:val="0257972B"/>
    <w:rsid w:val="027E17EE"/>
    <w:rsid w:val="028E9A3B"/>
    <w:rsid w:val="03034DB8"/>
    <w:rsid w:val="030D4C57"/>
    <w:rsid w:val="032199CA"/>
    <w:rsid w:val="0327EEF6"/>
    <w:rsid w:val="032D2238"/>
    <w:rsid w:val="0347487A"/>
    <w:rsid w:val="034D8557"/>
    <w:rsid w:val="0374EB76"/>
    <w:rsid w:val="037942C6"/>
    <w:rsid w:val="037F7181"/>
    <w:rsid w:val="038EF7FE"/>
    <w:rsid w:val="03998F53"/>
    <w:rsid w:val="039A284C"/>
    <w:rsid w:val="03B7637E"/>
    <w:rsid w:val="043BBA66"/>
    <w:rsid w:val="044F601B"/>
    <w:rsid w:val="0460E178"/>
    <w:rsid w:val="0466758B"/>
    <w:rsid w:val="047A62F9"/>
    <w:rsid w:val="048665C7"/>
    <w:rsid w:val="049163B3"/>
    <w:rsid w:val="049D4EAC"/>
    <w:rsid w:val="04C01B15"/>
    <w:rsid w:val="04D2FBFB"/>
    <w:rsid w:val="04E9370B"/>
    <w:rsid w:val="04F77299"/>
    <w:rsid w:val="050E9550"/>
    <w:rsid w:val="05104204"/>
    <w:rsid w:val="051A2CB4"/>
    <w:rsid w:val="05222664"/>
    <w:rsid w:val="052B4A72"/>
    <w:rsid w:val="05362E9A"/>
    <w:rsid w:val="05395D55"/>
    <w:rsid w:val="0543F371"/>
    <w:rsid w:val="056E7E39"/>
    <w:rsid w:val="056F7D8F"/>
    <w:rsid w:val="05A1E661"/>
    <w:rsid w:val="05A3744C"/>
    <w:rsid w:val="05A99649"/>
    <w:rsid w:val="05E12640"/>
    <w:rsid w:val="05F0A785"/>
    <w:rsid w:val="05F1F67D"/>
    <w:rsid w:val="05F60F32"/>
    <w:rsid w:val="05F74346"/>
    <w:rsid w:val="05FC1B7D"/>
    <w:rsid w:val="0605AEBA"/>
    <w:rsid w:val="06079019"/>
    <w:rsid w:val="061AEA18"/>
    <w:rsid w:val="06204D28"/>
    <w:rsid w:val="062A04D9"/>
    <w:rsid w:val="064CEF8C"/>
    <w:rsid w:val="065B8A23"/>
    <w:rsid w:val="06676366"/>
    <w:rsid w:val="06725D5D"/>
    <w:rsid w:val="0688799D"/>
    <w:rsid w:val="069039E4"/>
    <w:rsid w:val="069FECA5"/>
    <w:rsid w:val="06D10D74"/>
    <w:rsid w:val="06D94610"/>
    <w:rsid w:val="06E3F7AB"/>
    <w:rsid w:val="0722B746"/>
    <w:rsid w:val="07234426"/>
    <w:rsid w:val="0725208D"/>
    <w:rsid w:val="072C4AF7"/>
    <w:rsid w:val="073A734A"/>
    <w:rsid w:val="07548B9F"/>
    <w:rsid w:val="075EB839"/>
    <w:rsid w:val="076A93DD"/>
    <w:rsid w:val="0787E9C1"/>
    <w:rsid w:val="078F6415"/>
    <w:rsid w:val="079663C1"/>
    <w:rsid w:val="07A43CFC"/>
    <w:rsid w:val="07C3B82E"/>
    <w:rsid w:val="07C3C070"/>
    <w:rsid w:val="07C99974"/>
    <w:rsid w:val="07CACF22"/>
    <w:rsid w:val="07CF4728"/>
    <w:rsid w:val="07E916B1"/>
    <w:rsid w:val="07EF548F"/>
    <w:rsid w:val="07EFF0BF"/>
    <w:rsid w:val="08264F4B"/>
    <w:rsid w:val="082C4491"/>
    <w:rsid w:val="082E8C46"/>
    <w:rsid w:val="083921B3"/>
    <w:rsid w:val="086140B6"/>
    <w:rsid w:val="08879ADF"/>
    <w:rsid w:val="0888114A"/>
    <w:rsid w:val="088C9E8A"/>
    <w:rsid w:val="0891975E"/>
    <w:rsid w:val="08999EE9"/>
    <w:rsid w:val="08C5A121"/>
    <w:rsid w:val="08D2130C"/>
    <w:rsid w:val="08D355E0"/>
    <w:rsid w:val="08E90F8C"/>
    <w:rsid w:val="08F2CD6D"/>
    <w:rsid w:val="08FB4363"/>
    <w:rsid w:val="08FBB15B"/>
    <w:rsid w:val="08FBE546"/>
    <w:rsid w:val="09317837"/>
    <w:rsid w:val="0931B0A1"/>
    <w:rsid w:val="09320323"/>
    <w:rsid w:val="093C183B"/>
    <w:rsid w:val="093F2739"/>
    <w:rsid w:val="0948A709"/>
    <w:rsid w:val="09564B10"/>
    <w:rsid w:val="0962E1E9"/>
    <w:rsid w:val="0968CA42"/>
    <w:rsid w:val="09743FA5"/>
    <w:rsid w:val="09828234"/>
    <w:rsid w:val="0986FB7D"/>
    <w:rsid w:val="099BB529"/>
    <w:rsid w:val="09ACF440"/>
    <w:rsid w:val="09B09DCD"/>
    <w:rsid w:val="09C66862"/>
    <w:rsid w:val="09C66EF3"/>
    <w:rsid w:val="09CF681C"/>
    <w:rsid w:val="09E9B69B"/>
    <w:rsid w:val="09F97ED1"/>
    <w:rsid w:val="0A06405A"/>
    <w:rsid w:val="0A1DCD91"/>
    <w:rsid w:val="0A266A1A"/>
    <w:rsid w:val="0A3734B7"/>
    <w:rsid w:val="0A49654A"/>
    <w:rsid w:val="0A7EC080"/>
    <w:rsid w:val="0A7F3675"/>
    <w:rsid w:val="0A88B917"/>
    <w:rsid w:val="0A9095FD"/>
    <w:rsid w:val="0A952BCA"/>
    <w:rsid w:val="0AD12162"/>
    <w:rsid w:val="0AE63E24"/>
    <w:rsid w:val="0AE74FD2"/>
    <w:rsid w:val="0AEF0F5D"/>
    <w:rsid w:val="0B05820C"/>
    <w:rsid w:val="0B33601A"/>
    <w:rsid w:val="0B364086"/>
    <w:rsid w:val="0B4183E8"/>
    <w:rsid w:val="0B480DCC"/>
    <w:rsid w:val="0B4A1091"/>
    <w:rsid w:val="0B61CCD8"/>
    <w:rsid w:val="0BA5004D"/>
    <w:rsid w:val="0BC14749"/>
    <w:rsid w:val="0BC32D77"/>
    <w:rsid w:val="0BDACA3B"/>
    <w:rsid w:val="0BEA0266"/>
    <w:rsid w:val="0BF79584"/>
    <w:rsid w:val="0C07BEA4"/>
    <w:rsid w:val="0C189E17"/>
    <w:rsid w:val="0C21FD4E"/>
    <w:rsid w:val="0C27A4BD"/>
    <w:rsid w:val="0C2A9210"/>
    <w:rsid w:val="0C33652D"/>
    <w:rsid w:val="0C59AB75"/>
    <w:rsid w:val="0C727EEC"/>
    <w:rsid w:val="0C779274"/>
    <w:rsid w:val="0C8A1627"/>
    <w:rsid w:val="0C9E8FE6"/>
    <w:rsid w:val="0C9ED8DE"/>
    <w:rsid w:val="0CA875AA"/>
    <w:rsid w:val="0CBEE618"/>
    <w:rsid w:val="0CD7839A"/>
    <w:rsid w:val="0CEF14A5"/>
    <w:rsid w:val="0CFD7551"/>
    <w:rsid w:val="0D2ED2DC"/>
    <w:rsid w:val="0D4F2CC0"/>
    <w:rsid w:val="0D537310"/>
    <w:rsid w:val="0D5DCFE8"/>
    <w:rsid w:val="0D723A10"/>
    <w:rsid w:val="0D8855F3"/>
    <w:rsid w:val="0D958CFE"/>
    <w:rsid w:val="0D9E6E44"/>
    <w:rsid w:val="0DA1782B"/>
    <w:rsid w:val="0DB88E4C"/>
    <w:rsid w:val="0DC131D7"/>
    <w:rsid w:val="0DC3CBCC"/>
    <w:rsid w:val="0DC5EE45"/>
    <w:rsid w:val="0DCC67E5"/>
    <w:rsid w:val="0DED562F"/>
    <w:rsid w:val="0DF4F19A"/>
    <w:rsid w:val="0E26513A"/>
    <w:rsid w:val="0E397B76"/>
    <w:rsid w:val="0EA5320C"/>
    <w:rsid w:val="0EBBD2E2"/>
    <w:rsid w:val="0EF8EF61"/>
    <w:rsid w:val="0F3C20B8"/>
    <w:rsid w:val="0F46B7B9"/>
    <w:rsid w:val="0F5F1460"/>
    <w:rsid w:val="0F7422F7"/>
    <w:rsid w:val="0F9798D3"/>
    <w:rsid w:val="0F9835B8"/>
    <w:rsid w:val="0FA88E3C"/>
    <w:rsid w:val="0FC0DCB8"/>
    <w:rsid w:val="0FCA8FAD"/>
    <w:rsid w:val="0FD151B9"/>
    <w:rsid w:val="0FE20492"/>
    <w:rsid w:val="0FE4A76A"/>
    <w:rsid w:val="10093597"/>
    <w:rsid w:val="103652A0"/>
    <w:rsid w:val="106825DF"/>
    <w:rsid w:val="1083251B"/>
    <w:rsid w:val="109C9172"/>
    <w:rsid w:val="10C93B60"/>
    <w:rsid w:val="10CB05D5"/>
    <w:rsid w:val="10D3543A"/>
    <w:rsid w:val="10E0597D"/>
    <w:rsid w:val="10EBFD8B"/>
    <w:rsid w:val="10F17B9D"/>
    <w:rsid w:val="10F2DC88"/>
    <w:rsid w:val="1106C2DD"/>
    <w:rsid w:val="110FB3D8"/>
    <w:rsid w:val="115664EA"/>
    <w:rsid w:val="115CB091"/>
    <w:rsid w:val="11600A1D"/>
    <w:rsid w:val="1170B532"/>
    <w:rsid w:val="11767326"/>
    <w:rsid w:val="117BF22A"/>
    <w:rsid w:val="11841B2F"/>
    <w:rsid w:val="11932816"/>
    <w:rsid w:val="1194C082"/>
    <w:rsid w:val="11B50A52"/>
    <w:rsid w:val="11BC4DA5"/>
    <w:rsid w:val="11BDB3D4"/>
    <w:rsid w:val="11C62473"/>
    <w:rsid w:val="11D4FBC7"/>
    <w:rsid w:val="11E5DCCC"/>
    <w:rsid w:val="12038D39"/>
    <w:rsid w:val="121120D6"/>
    <w:rsid w:val="12145F8B"/>
    <w:rsid w:val="1254DC7E"/>
    <w:rsid w:val="12631F36"/>
    <w:rsid w:val="126EB49C"/>
    <w:rsid w:val="1293A884"/>
    <w:rsid w:val="12B943D7"/>
    <w:rsid w:val="12DF5FA0"/>
    <w:rsid w:val="12F53384"/>
    <w:rsid w:val="1304AB17"/>
    <w:rsid w:val="130FEF27"/>
    <w:rsid w:val="131792C5"/>
    <w:rsid w:val="13223F02"/>
    <w:rsid w:val="1350A3C5"/>
    <w:rsid w:val="136F4E82"/>
    <w:rsid w:val="137C59C0"/>
    <w:rsid w:val="137E6F83"/>
    <w:rsid w:val="1399AFFF"/>
    <w:rsid w:val="13D120EC"/>
    <w:rsid w:val="13DF1E23"/>
    <w:rsid w:val="13E0F62A"/>
    <w:rsid w:val="13F91AF2"/>
    <w:rsid w:val="13FF3ACD"/>
    <w:rsid w:val="14000E8E"/>
    <w:rsid w:val="141537AC"/>
    <w:rsid w:val="141B632A"/>
    <w:rsid w:val="141D3597"/>
    <w:rsid w:val="141FE738"/>
    <w:rsid w:val="1421A952"/>
    <w:rsid w:val="14460C31"/>
    <w:rsid w:val="1446D93D"/>
    <w:rsid w:val="14479203"/>
    <w:rsid w:val="14736190"/>
    <w:rsid w:val="1487FBB4"/>
    <w:rsid w:val="149E2A13"/>
    <w:rsid w:val="14A99BB5"/>
    <w:rsid w:val="14D68143"/>
    <w:rsid w:val="14F10E1B"/>
    <w:rsid w:val="14FBE020"/>
    <w:rsid w:val="151DACBA"/>
    <w:rsid w:val="154404C1"/>
    <w:rsid w:val="1552FD17"/>
    <w:rsid w:val="1559A757"/>
    <w:rsid w:val="156565DC"/>
    <w:rsid w:val="1572A440"/>
    <w:rsid w:val="158681E5"/>
    <w:rsid w:val="1586ABF3"/>
    <w:rsid w:val="15952892"/>
    <w:rsid w:val="159FA86D"/>
    <w:rsid w:val="15ACD635"/>
    <w:rsid w:val="15C77E9F"/>
    <w:rsid w:val="15E512A1"/>
    <w:rsid w:val="1618076A"/>
    <w:rsid w:val="161F8397"/>
    <w:rsid w:val="163CC6EB"/>
    <w:rsid w:val="16415DD6"/>
    <w:rsid w:val="1648D6C3"/>
    <w:rsid w:val="1652358D"/>
    <w:rsid w:val="1653A0AB"/>
    <w:rsid w:val="16616900"/>
    <w:rsid w:val="167C6C0E"/>
    <w:rsid w:val="16857E85"/>
    <w:rsid w:val="1687B9B4"/>
    <w:rsid w:val="169CB791"/>
    <w:rsid w:val="16AA1DC3"/>
    <w:rsid w:val="16D96D4D"/>
    <w:rsid w:val="16D9AE39"/>
    <w:rsid w:val="16DBEC1F"/>
    <w:rsid w:val="16F348C5"/>
    <w:rsid w:val="17038D55"/>
    <w:rsid w:val="170972BB"/>
    <w:rsid w:val="170D0A12"/>
    <w:rsid w:val="1731B614"/>
    <w:rsid w:val="173C1EE4"/>
    <w:rsid w:val="174058FD"/>
    <w:rsid w:val="17618234"/>
    <w:rsid w:val="176C4B53"/>
    <w:rsid w:val="176EC356"/>
    <w:rsid w:val="1773C849"/>
    <w:rsid w:val="1796B264"/>
    <w:rsid w:val="17B6F01B"/>
    <w:rsid w:val="17B80E49"/>
    <w:rsid w:val="17C58B75"/>
    <w:rsid w:val="17CA2287"/>
    <w:rsid w:val="17CD998C"/>
    <w:rsid w:val="182BEBA4"/>
    <w:rsid w:val="18419BE0"/>
    <w:rsid w:val="1849217C"/>
    <w:rsid w:val="185A002C"/>
    <w:rsid w:val="187EA46F"/>
    <w:rsid w:val="188FE042"/>
    <w:rsid w:val="189A4C2D"/>
    <w:rsid w:val="189B39D0"/>
    <w:rsid w:val="18B025CB"/>
    <w:rsid w:val="18CD238D"/>
    <w:rsid w:val="18DF12D4"/>
    <w:rsid w:val="18E01D47"/>
    <w:rsid w:val="18EE94F9"/>
    <w:rsid w:val="1912B723"/>
    <w:rsid w:val="191720E4"/>
    <w:rsid w:val="19248862"/>
    <w:rsid w:val="1938BEE0"/>
    <w:rsid w:val="19795605"/>
    <w:rsid w:val="198173A4"/>
    <w:rsid w:val="1985227F"/>
    <w:rsid w:val="198AFF2F"/>
    <w:rsid w:val="199D6920"/>
    <w:rsid w:val="19E849C4"/>
    <w:rsid w:val="19EB7008"/>
    <w:rsid w:val="19F5DC6B"/>
    <w:rsid w:val="19F9BAD4"/>
    <w:rsid w:val="1A0CEE45"/>
    <w:rsid w:val="1A121406"/>
    <w:rsid w:val="1A1FE4A9"/>
    <w:rsid w:val="1A4A1539"/>
    <w:rsid w:val="1A6F8E4F"/>
    <w:rsid w:val="1A7F5F54"/>
    <w:rsid w:val="1A96B741"/>
    <w:rsid w:val="1AAC33E2"/>
    <w:rsid w:val="1ACA6BBB"/>
    <w:rsid w:val="1AE40574"/>
    <w:rsid w:val="1AE85C6D"/>
    <w:rsid w:val="1AF9C164"/>
    <w:rsid w:val="1B13704F"/>
    <w:rsid w:val="1B141CC7"/>
    <w:rsid w:val="1B1CAD2F"/>
    <w:rsid w:val="1B410179"/>
    <w:rsid w:val="1B6A0854"/>
    <w:rsid w:val="1B7A799A"/>
    <w:rsid w:val="1B94DE1D"/>
    <w:rsid w:val="1BA62962"/>
    <w:rsid w:val="1BA85E19"/>
    <w:rsid w:val="1BBA2737"/>
    <w:rsid w:val="1BBC43CE"/>
    <w:rsid w:val="1BD7F8A3"/>
    <w:rsid w:val="1BE70D0E"/>
    <w:rsid w:val="1BF90D8B"/>
    <w:rsid w:val="1C4B0D4F"/>
    <w:rsid w:val="1C5E5F28"/>
    <w:rsid w:val="1C5FB0DA"/>
    <w:rsid w:val="1C7461D6"/>
    <w:rsid w:val="1C802D50"/>
    <w:rsid w:val="1C82237D"/>
    <w:rsid w:val="1C9957DE"/>
    <w:rsid w:val="1C99DC81"/>
    <w:rsid w:val="1CBF1E52"/>
    <w:rsid w:val="1CC84FB2"/>
    <w:rsid w:val="1CC932FD"/>
    <w:rsid w:val="1CDFC174"/>
    <w:rsid w:val="1CE2B418"/>
    <w:rsid w:val="1D0C296C"/>
    <w:rsid w:val="1D26AB91"/>
    <w:rsid w:val="1D559EDC"/>
    <w:rsid w:val="1D6F68D4"/>
    <w:rsid w:val="1D73C1FC"/>
    <w:rsid w:val="1D7525C6"/>
    <w:rsid w:val="1D83CC3A"/>
    <w:rsid w:val="1D8C768F"/>
    <w:rsid w:val="1D96E3D9"/>
    <w:rsid w:val="1DA1DB8A"/>
    <w:rsid w:val="1DB2B9F7"/>
    <w:rsid w:val="1DC33041"/>
    <w:rsid w:val="1DD2578F"/>
    <w:rsid w:val="1DE2C478"/>
    <w:rsid w:val="1DECAF6F"/>
    <w:rsid w:val="1DF681C9"/>
    <w:rsid w:val="1E08FD6C"/>
    <w:rsid w:val="1E1A1105"/>
    <w:rsid w:val="1E3A52C3"/>
    <w:rsid w:val="1E623BB3"/>
    <w:rsid w:val="1E7019BB"/>
    <w:rsid w:val="1E7120CB"/>
    <w:rsid w:val="1E8A7FE7"/>
    <w:rsid w:val="1E90DCF6"/>
    <w:rsid w:val="1EC687BC"/>
    <w:rsid w:val="1ECB4CE8"/>
    <w:rsid w:val="1ECDFC54"/>
    <w:rsid w:val="1EE88C47"/>
    <w:rsid w:val="1EFA1DEE"/>
    <w:rsid w:val="1F489E1E"/>
    <w:rsid w:val="1F4DE03B"/>
    <w:rsid w:val="1F6833F4"/>
    <w:rsid w:val="1FAAFD44"/>
    <w:rsid w:val="1FBCEF09"/>
    <w:rsid w:val="1FD65124"/>
    <w:rsid w:val="1FEB9546"/>
    <w:rsid w:val="2001B7AE"/>
    <w:rsid w:val="20220D87"/>
    <w:rsid w:val="202DFF13"/>
    <w:rsid w:val="2045E9C6"/>
    <w:rsid w:val="204A37D1"/>
    <w:rsid w:val="20595FEC"/>
    <w:rsid w:val="208A4AE8"/>
    <w:rsid w:val="20A7E581"/>
    <w:rsid w:val="20AC6FB9"/>
    <w:rsid w:val="20AFB9EF"/>
    <w:rsid w:val="20B0FDE5"/>
    <w:rsid w:val="20D45CAA"/>
    <w:rsid w:val="20DE414C"/>
    <w:rsid w:val="20F2425B"/>
    <w:rsid w:val="21150085"/>
    <w:rsid w:val="2128E588"/>
    <w:rsid w:val="214031C8"/>
    <w:rsid w:val="214F875A"/>
    <w:rsid w:val="215C09BA"/>
    <w:rsid w:val="216AB6BC"/>
    <w:rsid w:val="217D42F0"/>
    <w:rsid w:val="21832035"/>
    <w:rsid w:val="218E77D8"/>
    <w:rsid w:val="219846BB"/>
    <w:rsid w:val="21B2C047"/>
    <w:rsid w:val="21DD5FA8"/>
    <w:rsid w:val="21E92644"/>
    <w:rsid w:val="21E9CAED"/>
    <w:rsid w:val="21EB3C4D"/>
    <w:rsid w:val="21F19541"/>
    <w:rsid w:val="2210A6BE"/>
    <w:rsid w:val="22122ECB"/>
    <w:rsid w:val="221D1B92"/>
    <w:rsid w:val="222D911F"/>
    <w:rsid w:val="2239AACB"/>
    <w:rsid w:val="2248E554"/>
    <w:rsid w:val="22516CA1"/>
    <w:rsid w:val="22BA475D"/>
    <w:rsid w:val="22E93C2A"/>
    <w:rsid w:val="22F94EAD"/>
    <w:rsid w:val="23016634"/>
    <w:rsid w:val="2313747D"/>
    <w:rsid w:val="232F1C0D"/>
    <w:rsid w:val="232F2AAE"/>
    <w:rsid w:val="233308C8"/>
    <w:rsid w:val="235334A4"/>
    <w:rsid w:val="238E7E67"/>
    <w:rsid w:val="23C7E039"/>
    <w:rsid w:val="23ED231D"/>
    <w:rsid w:val="240E9A0E"/>
    <w:rsid w:val="240F670C"/>
    <w:rsid w:val="241CD35A"/>
    <w:rsid w:val="24240FD6"/>
    <w:rsid w:val="2426FB46"/>
    <w:rsid w:val="246C9733"/>
    <w:rsid w:val="24840B43"/>
    <w:rsid w:val="24958542"/>
    <w:rsid w:val="24AADC2C"/>
    <w:rsid w:val="24B6758A"/>
    <w:rsid w:val="24CCCBCC"/>
    <w:rsid w:val="24D70AC9"/>
    <w:rsid w:val="24FF0D2D"/>
    <w:rsid w:val="2512B81D"/>
    <w:rsid w:val="25228A07"/>
    <w:rsid w:val="257AD137"/>
    <w:rsid w:val="259B387C"/>
    <w:rsid w:val="25A90ED5"/>
    <w:rsid w:val="25BD3C8B"/>
    <w:rsid w:val="25CAB7AC"/>
    <w:rsid w:val="25D675EC"/>
    <w:rsid w:val="25E793A1"/>
    <w:rsid w:val="25E9678C"/>
    <w:rsid w:val="260912EA"/>
    <w:rsid w:val="26571047"/>
    <w:rsid w:val="26848253"/>
    <w:rsid w:val="26947838"/>
    <w:rsid w:val="2699D989"/>
    <w:rsid w:val="26A1CC22"/>
    <w:rsid w:val="26A7B348"/>
    <w:rsid w:val="26AA0AF9"/>
    <w:rsid w:val="26DC6F49"/>
    <w:rsid w:val="26E1925D"/>
    <w:rsid w:val="27128BEE"/>
    <w:rsid w:val="273FA565"/>
    <w:rsid w:val="2741B47F"/>
    <w:rsid w:val="27483B8D"/>
    <w:rsid w:val="2752E088"/>
    <w:rsid w:val="277D6EE3"/>
    <w:rsid w:val="277E3F35"/>
    <w:rsid w:val="2792DE7A"/>
    <w:rsid w:val="27B239DE"/>
    <w:rsid w:val="27C710A5"/>
    <w:rsid w:val="27CB3BD5"/>
    <w:rsid w:val="27D59DF3"/>
    <w:rsid w:val="2804F39F"/>
    <w:rsid w:val="280B470F"/>
    <w:rsid w:val="28240C70"/>
    <w:rsid w:val="2831504B"/>
    <w:rsid w:val="285D0EBC"/>
    <w:rsid w:val="285F5553"/>
    <w:rsid w:val="28845428"/>
    <w:rsid w:val="289B5B0B"/>
    <w:rsid w:val="28C0F8E7"/>
    <w:rsid w:val="28CA86E1"/>
    <w:rsid w:val="28D7E59C"/>
    <w:rsid w:val="28D83D6D"/>
    <w:rsid w:val="290426B8"/>
    <w:rsid w:val="290F7154"/>
    <w:rsid w:val="29535AAC"/>
    <w:rsid w:val="29706B74"/>
    <w:rsid w:val="29750097"/>
    <w:rsid w:val="297F395A"/>
    <w:rsid w:val="298DB9A9"/>
    <w:rsid w:val="299C8F6F"/>
    <w:rsid w:val="29BFDAA4"/>
    <w:rsid w:val="29E7508F"/>
    <w:rsid w:val="29ED78D2"/>
    <w:rsid w:val="29FEB119"/>
    <w:rsid w:val="2A1FE023"/>
    <w:rsid w:val="2A29D636"/>
    <w:rsid w:val="2A50C937"/>
    <w:rsid w:val="2A5314A1"/>
    <w:rsid w:val="2A592AB8"/>
    <w:rsid w:val="2A5967C0"/>
    <w:rsid w:val="2A63E37B"/>
    <w:rsid w:val="2A66AF0C"/>
    <w:rsid w:val="2A6B719B"/>
    <w:rsid w:val="2AA6AB13"/>
    <w:rsid w:val="2AC8B655"/>
    <w:rsid w:val="2AF03748"/>
    <w:rsid w:val="2B19070B"/>
    <w:rsid w:val="2B3BF640"/>
    <w:rsid w:val="2B593A9C"/>
    <w:rsid w:val="2B5D3E23"/>
    <w:rsid w:val="2B6767CB"/>
    <w:rsid w:val="2B7022BF"/>
    <w:rsid w:val="2B71747C"/>
    <w:rsid w:val="2B83C731"/>
    <w:rsid w:val="2BE2C6ED"/>
    <w:rsid w:val="2BF02794"/>
    <w:rsid w:val="2BF50EA8"/>
    <w:rsid w:val="2BFC3ECF"/>
    <w:rsid w:val="2C0920CE"/>
    <w:rsid w:val="2C18EFDB"/>
    <w:rsid w:val="2C234AD3"/>
    <w:rsid w:val="2C2FA470"/>
    <w:rsid w:val="2C344126"/>
    <w:rsid w:val="2C3F04E8"/>
    <w:rsid w:val="2C4CAE3A"/>
    <w:rsid w:val="2C4D3E53"/>
    <w:rsid w:val="2C62C094"/>
    <w:rsid w:val="2C692B4F"/>
    <w:rsid w:val="2C8BC0A8"/>
    <w:rsid w:val="2C9C7B27"/>
    <w:rsid w:val="2C9D10AA"/>
    <w:rsid w:val="2CADD689"/>
    <w:rsid w:val="2CCDF01E"/>
    <w:rsid w:val="2CD07B9E"/>
    <w:rsid w:val="2CD3A71D"/>
    <w:rsid w:val="2D214237"/>
    <w:rsid w:val="2D3CA828"/>
    <w:rsid w:val="2D50A309"/>
    <w:rsid w:val="2D516EC0"/>
    <w:rsid w:val="2D753DF3"/>
    <w:rsid w:val="2D8D6786"/>
    <w:rsid w:val="2D9D64C2"/>
    <w:rsid w:val="2DAE664D"/>
    <w:rsid w:val="2DBD5917"/>
    <w:rsid w:val="2DD4418D"/>
    <w:rsid w:val="2DD69E19"/>
    <w:rsid w:val="2DE0AE53"/>
    <w:rsid w:val="2E0CFEBD"/>
    <w:rsid w:val="2E1D76F1"/>
    <w:rsid w:val="2E1F9BDE"/>
    <w:rsid w:val="2E205284"/>
    <w:rsid w:val="2E2597A8"/>
    <w:rsid w:val="2E35811A"/>
    <w:rsid w:val="2E407D67"/>
    <w:rsid w:val="2E4BE0F5"/>
    <w:rsid w:val="2E4F4B55"/>
    <w:rsid w:val="2E7A19B4"/>
    <w:rsid w:val="2E9B1643"/>
    <w:rsid w:val="2E9B7220"/>
    <w:rsid w:val="2EA511A9"/>
    <w:rsid w:val="2EC358E3"/>
    <w:rsid w:val="2EC60B1D"/>
    <w:rsid w:val="2ECEC83D"/>
    <w:rsid w:val="2EFEC1DB"/>
    <w:rsid w:val="2F075BED"/>
    <w:rsid w:val="2F08C8FC"/>
    <w:rsid w:val="2F2441E0"/>
    <w:rsid w:val="2F4091C3"/>
    <w:rsid w:val="2F4B9697"/>
    <w:rsid w:val="2F693D70"/>
    <w:rsid w:val="2F74F7D5"/>
    <w:rsid w:val="2F78FA98"/>
    <w:rsid w:val="2F89247A"/>
    <w:rsid w:val="2FCF5CF4"/>
    <w:rsid w:val="2FED215E"/>
    <w:rsid w:val="2FFFAD4F"/>
    <w:rsid w:val="3005040B"/>
    <w:rsid w:val="3041941C"/>
    <w:rsid w:val="30593C06"/>
    <w:rsid w:val="305AC6D0"/>
    <w:rsid w:val="30A11C7C"/>
    <w:rsid w:val="30BF5C66"/>
    <w:rsid w:val="30EDF05F"/>
    <w:rsid w:val="310DB22A"/>
    <w:rsid w:val="31167B36"/>
    <w:rsid w:val="311E5FBE"/>
    <w:rsid w:val="314412AD"/>
    <w:rsid w:val="314DF60B"/>
    <w:rsid w:val="3184EE6A"/>
    <w:rsid w:val="31AF1435"/>
    <w:rsid w:val="31B20699"/>
    <w:rsid w:val="31C7ED1B"/>
    <w:rsid w:val="31D415B0"/>
    <w:rsid w:val="31D4F5A8"/>
    <w:rsid w:val="31F316D1"/>
    <w:rsid w:val="31F4B19D"/>
    <w:rsid w:val="321E5199"/>
    <w:rsid w:val="3235B0ED"/>
    <w:rsid w:val="32437630"/>
    <w:rsid w:val="324A4C2B"/>
    <w:rsid w:val="324D7858"/>
    <w:rsid w:val="3272E39D"/>
    <w:rsid w:val="3275C633"/>
    <w:rsid w:val="327DAD0C"/>
    <w:rsid w:val="3296633F"/>
    <w:rsid w:val="32A31F29"/>
    <w:rsid w:val="32D54EDB"/>
    <w:rsid w:val="33119A2D"/>
    <w:rsid w:val="334AB049"/>
    <w:rsid w:val="334E53C5"/>
    <w:rsid w:val="335C6087"/>
    <w:rsid w:val="337E754D"/>
    <w:rsid w:val="338A2F39"/>
    <w:rsid w:val="338E87BA"/>
    <w:rsid w:val="33972297"/>
    <w:rsid w:val="33C08250"/>
    <w:rsid w:val="33E4C88F"/>
    <w:rsid w:val="33EBD839"/>
    <w:rsid w:val="33FDA5D5"/>
    <w:rsid w:val="34011BD8"/>
    <w:rsid w:val="34012349"/>
    <w:rsid w:val="3430596F"/>
    <w:rsid w:val="3431FE8E"/>
    <w:rsid w:val="34446DC4"/>
    <w:rsid w:val="34541504"/>
    <w:rsid w:val="346486B6"/>
    <w:rsid w:val="3469C878"/>
    <w:rsid w:val="346E530E"/>
    <w:rsid w:val="348809C6"/>
    <w:rsid w:val="348BF426"/>
    <w:rsid w:val="348F57B1"/>
    <w:rsid w:val="34C2D2F3"/>
    <w:rsid w:val="34D05E4D"/>
    <w:rsid w:val="34E1FD30"/>
    <w:rsid w:val="34F3E723"/>
    <w:rsid w:val="3517B920"/>
    <w:rsid w:val="35239563"/>
    <w:rsid w:val="35360B81"/>
    <w:rsid w:val="354DC2C9"/>
    <w:rsid w:val="35503A95"/>
    <w:rsid w:val="355747A7"/>
    <w:rsid w:val="3558BE98"/>
    <w:rsid w:val="3563840C"/>
    <w:rsid w:val="357EE407"/>
    <w:rsid w:val="358204A0"/>
    <w:rsid w:val="3596119C"/>
    <w:rsid w:val="359D2AB4"/>
    <w:rsid w:val="35B2D9B2"/>
    <w:rsid w:val="35BEFBAC"/>
    <w:rsid w:val="35D08909"/>
    <w:rsid w:val="35DEE338"/>
    <w:rsid w:val="361E433D"/>
    <w:rsid w:val="3622AFD4"/>
    <w:rsid w:val="3623A756"/>
    <w:rsid w:val="363402FA"/>
    <w:rsid w:val="36419EF8"/>
    <w:rsid w:val="364C9DC4"/>
    <w:rsid w:val="364E9B58"/>
    <w:rsid w:val="368B515C"/>
    <w:rsid w:val="36990661"/>
    <w:rsid w:val="36A7096F"/>
    <w:rsid w:val="36A96AD0"/>
    <w:rsid w:val="36BCBFA2"/>
    <w:rsid w:val="36C00662"/>
    <w:rsid w:val="36C5E08B"/>
    <w:rsid w:val="36CA7889"/>
    <w:rsid w:val="36CB3392"/>
    <w:rsid w:val="36CDB989"/>
    <w:rsid w:val="36E3C337"/>
    <w:rsid w:val="36ECDE27"/>
    <w:rsid w:val="36FF70DC"/>
    <w:rsid w:val="371E71D3"/>
    <w:rsid w:val="376A0B1B"/>
    <w:rsid w:val="37705F13"/>
    <w:rsid w:val="37723191"/>
    <w:rsid w:val="378BB99D"/>
    <w:rsid w:val="37A44014"/>
    <w:rsid w:val="37AABFF3"/>
    <w:rsid w:val="37D9C066"/>
    <w:rsid w:val="37E63AAD"/>
    <w:rsid w:val="37EA8A04"/>
    <w:rsid w:val="37EF1082"/>
    <w:rsid w:val="37F46D57"/>
    <w:rsid w:val="38015727"/>
    <w:rsid w:val="3809A43D"/>
    <w:rsid w:val="3809CCA6"/>
    <w:rsid w:val="380EC1EA"/>
    <w:rsid w:val="3815FCB8"/>
    <w:rsid w:val="382D176B"/>
    <w:rsid w:val="3848E14B"/>
    <w:rsid w:val="384B94AD"/>
    <w:rsid w:val="38629484"/>
    <w:rsid w:val="3882A855"/>
    <w:rsid w:val="389A2EF3"/>
    <w:rsid w:val="38A07D68"/>
    <w:rsid w:val="38A0A384"/>
    <w:rsid w:val="38B97A68"/>
    <w:rsid w:val="38C18481"/>
    <w:rsid w:val="38C8B504"/>
    <w:rsid w:val="38C9F524"/>
    <w:rsid w:val="38D0F32E"/>
    <w:rsid w:val="38EC1228"/>
    <w:rsid w:val="39326747"/>
    <w:rsid w:val="393F51EC"/>
    <w:rsid w:val="3948DF18"/>
    <w:rsid w:val="395886A4"/>
    <w:rsid w:val="395AF8E8"/>
    <w:rsid w:val="395C9B3B"/>
    <w:rsid w:val="396606FE"/>
    <w:rsid w:val="3971E33A"/>
    <w:rsid w:val="397EE60A"/>
    <w:rsid w:val="3996621C"/>
    <w:rsid w:val="399F63F2"/>
    <w:rsid w:val="39ACE34C"/>
    <w:rsid w:val="39B6ADB6"/>
    <w:rsid w:val="39C79013"/>
    <w:rsid w:val="39D3E815"/>
    <w:rsid w:val="39E17400"/>
    <w:rsid w:val="39EA10E8"/>
    <w:rsid w:val="39FA5E44"/>
    <w:rsid w:val="3A0AF1C3"/>
    <w:rsid w:val="3A2A2CE5"/>
    <w:rsid w:val="3A304A43"/>
    <w:rsid w:val="3A3BB71A"/>
    <w:rsid w:val="3A555534"/>
    <w:rsid w:val="3A65A158"/>
    <w:rsid w:val="3A7A7BB4"/>
    <w:rsid w:val="3AA55468"/>
    <w:rsid w:val="3AB0CC66"/>
    <w:rsid w:val="3ABAF7E8"/>
    <w:rsid w:val="3AC2B17E"/>
    <w:rsid w:val="3AD78D74"/>
    <w:rsid w:val="3ADC3CD4"/>
    <w:rsid w:val="3AE054E2"/>
    <w:rsid w:val="3AE2380B"/>
    <w:rsid w:val="3AE9C6F3"/>
    <w:rsid w:val="3B046F2E"/>
    <w:rsid w:val="3B0BEAB8"/>
    <w:rsid w:val="3B169E04"/>
    <w:rsid w:val="3B4FF020"/>
    <w:rsid w:val="3B5E823E"/>
    <w:rsid w:val="3B697079"/>
    <w:rsid w:val="3B83FE20"/>
    <w:rsid w:val="3B89519A"/>
    <w:rsid w:val="3B8ACB71"/>
    <w:rsid w:val="3B8B65C8"/>
    <w:rsid w:val="3BA50779"/>
    <w:rsid w:val="3BB0CCDE"/>
    <w:rsid w:val="3BCBB8E9"/>
    <w:rsid w:val="3BE213C4"/>
    <w:rsid w:val="3BECF27A"/>
    <w:rsid w:val="3BF08636"/>
    <w:rsid w:val="3BFD71B2"/>
    <w:rsid w:val="3BFD7BB2"/>
    <w:rsid w:val="3BFD96EF"/>
    <w:rsid w:val="3C23164C"/>
    <w:rsid w:val="3C29BD4B"/>
    <w:rsid w:val="3C503F12"/>
    <w:rsid w:val="3C5B745C"/>
    <w:rsid w:val="3C759E2B"/>
    <w:rsid w:val="3C766CBE"/>
    <w:rsid w:val="3CAC1352"/>
    <w:rsid w:val="3CAEE3EF"/>
    <w:rsid w:val="3CC1FB19"/>
    <w:rsid w:val="3CD1059C"/>
    <w:rsid w:val="3CD4D358"/>
    <w:rsid w:val="3CDA5A66"/>
    <w:rsid w:val="3CE1985B"/>
    <w:rsid w:val="3CE7AD9A"/>
    <w:rsid w:val="3D1455FB"/>
    <w:rsid w:val="3D38B766"/>
    <w:rsid w:val="3D3A8531"/>
    <w:rsid w:val="3D3B3B3E"/>
    <w:rsid w:val="3D56A9E2"/>
    <w:rsid w:val="3D70C5F8"/>
    <w:rsid w:val="3D88ACCC"/>
    <w:rsid w:val="3D8E2513"/>
    <w:rsid w:val="3D8F006F"/>
    <w:rsid w:val="3DA3A83F"/>
    <w:rsid w:val="3DB7DEFE"/>
    <w:rsid w:val="3DC63EBC"/>
    <w:rsid w:val="3DE08AB7"/>
    <w:rsid w:val="3DE27159"/>
    <w:rsid w:val="3DE6AA8B"/>
    <w:rsid w:val="3DE7F7E1"/>
    <w:rsid w:val="3DEE8808"/>
    <w:rsid w:val="3DFD01C3"/>
    <w:rsid w:val="3E097530"/>
    <w:rsid w:val="3E0BBB4A"/>
    <w:rsid w:val="3E25DEC3"/>
    <w:rsid w:val="3E29218A"/>
    <w:rsid w:val="3E304EE5"/>
    <w:rsid w:val="3E55A9C2"/>
    <w:rsid w:val="3E564937"/>
    <w:rsid w:val="3E7E5461"/>
    <w:rsid w:val="3E8B2C6A"/>
    <w:rsid w:val="3E8D27B6"/>
    <w:rsid w:val="3E9726B6"/>
    <w:rsid w:val="3EBE3002"/>
    <w:rsid w:val="3EC7200B"/>
    <w:rsid w:val="3EC8FECA"/>
    <w:rsid w:val="3EE0525E"/>
    <w:rsid w:val="3F1C3F5E"/>
    <w:rsid w:val="3F2EC563"/>
    <w:rsid w:val="3F35727C"/>
    <w:rsid w:val="3F3B0B68"/>
    <w:rsid w:val="3F456CAE"/>
    <w:rsid w:val="3F7A6070"/>
    <w:rsid w:val="3F9006B8"/>
    <w:rsid w:val="3F930FD9"/>
    <w:rsid w:val="3FADCF2A"/>
    <w:rsid w:val="3FB35AA8"/>
    <w:rsid w:val="3FC274AE"/>
    <w:rsid w:val="3FCCF9B6"/>
    <w:rsid w:val="3FD25293"/>
    <w:rsid w:val="400E519B"/>
    <w:rsid w:val="40195FA8"/>
    <w:rsid w:val="401A0D15"/>
    <w:rsid w:val="4069C9BA"/>
    <w:rsid w:val="406FB0B3"/>
    <w:rsid w:val="407A91AB"/>
    <w:rsid w:val="40AAE6A9"/>
    <w:rsid w:val="40AC1C32"/>
    <w:rsid w:val="40AC6415"/>
    <w:rsid w:val="40ADCB9B"/>
    <w:rsid w:val="40D3BAAE"/>
    <w:rsid w:val="40DF87D5"/>
    <w:rsid w:val="40E9F35F"/>
    <w:rsid w:val="40F40B7D"/>
    <w:rsid w:val="4107AECC"/>
    <w:rsid w:val="4121843C"/>
    <w:rsid w:val="413276A7"/>
    <w:rsid w:val="4142A86C"/>
    <w:rsid w:val="414F4B00"/>
    <w:rsid w:val="41671274"/>
    <w:rsid w:val="41B21450"/>
    <w:rsid w:val="41BFD982"/>
    <w:rsid w:val="4202FCD0"/>
    <w:rsid w:val="4206BA08"/>
    <w:rsid w:val="420F8032"/>
    <w:rsid w:val="42243843"/>
    <w:rsid w:val="422FB9E9"/>
    <w:rsid w:val="4231F05E"/>
    <w:rsid w:val="4236D6F2"/>
    <w:rsid w:val="423D877F"/>
    <w:rsid w:val="425B2B34"/>
    <w:rsid w:val="42631169"/>
    <w:rsid w:val="42758BA6"/>
    <w:rsid w:val="427C06B9"/>
    <w:rsid w:val="4281BFED"/>
    <w:rsid w:val="429A9B03"/>
    <w:rsid w:val="42BAC21D"/>
    <w:rsid w:val="42DA39E7"/>
    <w:rsid w:val="42DF84D7"/>
    <w:rsid w:val="42E2838E"/>
    <w:rsid w:val="42E7D0C0"/>
    <w:rsid w:val="42EA685C"/>
    <w:rsid w:val="42EB8130"/>
    <w:rsid w:val="42F3076A"/>
    <w:rsid w:val="42F8CB71"/>
    <w:rsid w:val="431EC1EA"/>
    <w:rsid w:val="43237786"/>
    <w:rsid w:val="4338A16B"/>
    <w:rsid w:val="434B9428"/>
    <w:rsid w:val="435549FC"/>
    <w:rsid w:val="4361990B"/>
    <w:rsid w:val="436473E2"/>
    <w:rsid w:val="4368BE43"/>
    <w:rsid w:val="436C88E9"/>
    <w:rsid w:val="43778BB9"/>
    <w:rsid w:val="438BD1A6"/>
    <w:rsid w:val="438D2A5C"/>
    <w:rsid w:val="4390F0B9"/>
    <w:rsid w:val="43933ADD"/>
    <w:rsid w:val="439AEF3E"/>
    <w:rsid w:val="43A58CBA"/>
    <w:rsid w:val="43AFC4DB"/>
    <w:rsid w:val="43CE6D07"/>
    <w:rsid w:val="43D179BB"/>
    <w:rsid w:val="43EE07BA"/>
    <w:rsid w:val="43F1D4BE"/>
    <w:rsid w:val="4424ECC1"/>
    <w:rsid w:val="443C3506"/>
    <w:rsid w:val="445EA87C"/>
    <w:rsid w:val="44620C63"/>
    <w:rsid w:val="4470D9D5"/>
    <w:rsid w:val="44790928"/>
    <w:rsid w:val="4490378A"/>
    <w:rsid w:val="44D3B689"/>
    <w:rsid w:val="44DDD543"/>
    <w:rsid w:val="44EDDB31"/>
    <w:rsid w:val="44F13182"/>
    <w:rsid w:val="44F7BE16"/>
    <w:rsid w:val="4506AC77"/>
    <w:rsid w:val="4521C98A"/>
    <w:rsid w:val="452E72A3"/>
    <w:rsid w:val="454679CE"/>
    <w:rsid w:val="45509431"/>
    <w:rsid w:val="4563EBE6"/>
    <w:rsid w:val="4572B128"/>
    <w:rsid w:val="4585357D"/>
    <w:rsid w:val="4592E575"/>
    <w:rsid w:val="4595EE48"/>
    <w:rsid w:val="45CF9BFC"/>
    <w:rsid w:val="45E49F11"/>
    <w:rsid w:val="45EF8981"/>
    <w:rsid w:val="45F1CCE1"/>
    <w:rsid w:val="45F40428"/>
    <w:rsid w:val="45FE27EC"/>
    <w:rsid w:val="46011FB3"/>
    <w:rsid w:val="460F01A9"/>
    <w:rsid w:val="4614B478"/>
    <w:rsid w:val="465E449F"/>
    <w:rsid w:val="4661719B"/>
    <w:rsid w:val="4669E606"/>
    <w:rsid w:val="46791173"/>
    <w:rsid w:val="4681F3D5"/>
    <w:rsid w:val="46844FF5"/>
    <w:rsid w:val="46863B55"/>
    <w:rsid w:val="468A1331"/>
    <w:rsid w:val="468D1218"/>
    <w:rsid w:val="46C83F1A"/>
    <w:rsid w:val="46F1A1E7"/>
    <w:rsid w:val="46FE1D81"/>
    <w:rsid w:val="470D3AF5"/>
    <w:rsid w:val="473A1E48"/>
    <w:rsid w:val="4753DA81"/>
    <w:rsid w:val="4777A56D"/>
    <w:rsid w:val="4781E150"/>
    <w:rsid w:val="479260A5"/>
    <w:rsid w:val="47AE60A3"/>
    <w:rsid w:val="47B62E40"/>
    <w:rsid w:val="47B9BE1E"/>
    <w:rsid w:val="47BCF166"/>
    <w:rsid w:val="47D5005C"/>
    <w:rsid w:val="47DA25AA"/>
    <w:rsid w:val="47EE2F07"/>
    <w:rsid w:val="48023EF4"/>
    <w:rsid w:val="481117A4"/>
    <w:rsid w:val="481EED4D"/>
    <w:rsid w:val="482E6DE8"/>
    <w:rsid w:val="48370199"/>
    <w:rsid w:val="484AD3C6"/>
    <w:rsid w:val="48549005"/>
    <w:rsid w:val="4886086A"/>
    <w:rsid w:val="488BE2F9"/>
    <w:rsid w:val="488F74DF"/>
    <w:rsid w:val="48A95019"/>
    <w:rsid w:val="48A9C4E0"/>
    <w:rsid w:val="48BA4090"/>
    <w:rsid w:val="48D2608F"/>
    <w:rsid w:val="48D5F96E"/>
    <w:rsid w:val="48FD9370"/>
    <w:rsid w:val="490281F9"/>
    <w:rsid w:val="4937A611"/>
    <w:rsid w:val="493B4C54"/>
    <w:rsid w:val="4954C9A5"/>
    <w:rsid w:val="49733FB6"/>
    <w:rsid w:val="497937FE"/>
    <w:rsid w:val="497D6EDB"/>
    <w:rsid w:val="498C62E4"/>
    <w:rsid w:val="499860B7"/>
    <w:rsid w:val="49A3A5FF"/>
    <w:rsid w:val="49B639C2"/>
    <w:rsid w:val="49C9E157"/>
    <w:rsid w:val="49CE010F"/>
    <w:rsid w:val="49DB85ED"/>
    <w:rsid w:val="4A2147BC"/>
    <w:rsid w:val="4A256636"/>
    <w:rsid w:val="4A31411F"/>
    <w:rsid w:val="4A4CF1F6"/>
    <w:rsid w:val="4A5D36F7"/>
    <w:rsid w:val="4A5E1606"/>
    <w:rsid w:val="4AA491C6"/>
    <w:rsid w:val="4AAF9D30"/>
    <w:rsid w:val="4AD32849"/>
    <w:rsid w:val="4ADBE4C7"/>
    <w:rsid w:val="4AE59BAD"/>
    <w:rsid w:val="4AF681B9"/>
    <w:rsid w:val="4B0D83D3"/>
    <w:rsid w:val="4B15F54E"/>
    <w:rsid w:val="4B57BF6E"/>
    <w:rsid w:val="4B6502A9"/>
    <w:rsid w:val="4B6B7145"/>
    <w:rsid w:val="4B8D6B8B"/>
    <w:rsid w:val="4B9D017F"/>
    <w:rsid w:val="4BE9A161"/>
    <w:rsid w:val="4C1881EE"/>
    <w:rsid w:val="4C31419E"/>
    <w:rsid w:val="4C398460"/>
    <w:rsid w:val="4C632683"/>
    <w:rsid w:val="4C78F757"/>
    <w:rsid w:val="4C849EB8"/>
    <w:rsid w:val="4C932176"/>
    <w:rsid w:val="4C9616F8"/>
    <w:rsid w:val="4CA92544"/>
    <w:rsid w:val="4CC8EDFC"/>
    <w:rsid w:val="4CCDC6A0"/>
    <w:rsid w:val="4CD52895"/>
    <w:rsid w:val="4CE690CD"/>
    <w:rsid w:val="4D10C2E3"/>
    <w:rsid w:val="4D2E3DE5"/>
    <w:rsid w:val="4D30BB73"/>
    <w:rsid w:val="4D36CC0C"/>
    <w:rsid w:val="4D4415A8"/>
    <w:rsid w:val="4D70D8CC"/>
    <w:rsid w:val="4D788E58"/>
    <w:rsid w:val="4D873AA6"/>
    <w:rsid w:val="4DC540AF"/>
    <w:rsid w:val="4DCF3109"/>
    <w:rsid w:val="4DE6A163"/>
    <w:rsid w:val="4DFD61F3"/>
    <w:rsid w:val="4E3A0308"/>
    <w:rsid w:val="4E57AEB3"/>
    <w:rsid w:val="4E6BFC78"/>
    <w:rsid w:val="4E8DECDD"/>
    <w:rsid w:val="4E97CBD0"/>
    <w:rsid w:val="4EA495E6"/>
    <w:rsid w:val="4EC1D1A9"/>
    <w:rsid w:val="4EDB7CB3"/>
    <w:rsid w:val="4EFC770B"/>
    <w:rsid w:val="4F0D3127"/>
    <w:rsid w:val="4F16E903"/>
    <w:rsid w:val="4F1CA48D"/>
    <w:rsid w:val="4F22E89A"/>
    <w:rsid w:val="4F26D841"/>
    <w:rsid w:val="4F296DD3"/>
    <w:rsid w:val="4F5D21BD"/>
    <w:rsid w:val="4FA635D1"/>
    <w:rsid w:val="4FAA0789"/>
    <w:rsid w:val="4FE284E7"/>
    <w:rsid w:val="4FE341DB"/>
    <w:rsid w:val="4FE4AA94"/>
    <w:rsid w:val="4FE79A7C"/>
    <w:rsid w:val="4FE9B573"/>
    <w:rsid w:val="4FFBA6C3"/>
    <w:rsid w:val="4FFDFAEC"/>
    <w:rsid w:val="50057185"/>
    <w:rsid w:val="500CBA9E"/>
    <w:rsid w:val="500CD02E"/>
    <w:rsid w:val="5015E982"/>
    <w:rsid w:val="50167651"/>
    <w:rsid w:val="5021EC59"/>
    <w:rsid w:val="503CFFD2"/>
    <w:rsid w:val="507CA50D"/>
    <w:rsid w:val="508FCC62"/>
    <w:rsid w:val="509353B8"/>
    <w:rsid w:val="50CE3422"/>
    <w:rsid w:val="50D2AEAD"/>
    <w:rsid w:val="50D3EA0D"/>
    <w:rsid w:val="50EBAB10"/>
    <w:rsid w:val="50F637FF"/>
    <w:rsid w:val="51418227"/>
    <w:rsid w:val="515F3D14"/>
    <w:rsid w:val="516D87D2"/>
    <w:rsid w:val="517C67B4"/>
    <w:rsid w:val="5186CCD1"/>
    <w:rsid w:val="51A2CA27"/>
    <w:rsid w:val="51B34832"/>
    <w:rsid w:val="51D17605"/>
    <w:rsid w:val="52019AB5"/>
    <w:rsid w:val="520E7F2D"/>
    <w:rsid w:val="522AECB1"/>
    <w:rsid w:val="522FF162"/>
    <w:rsid w:val="524AF716"/>
    <w:rsid w:val="52561665"/>
    <w:rsid w:val="5262E9E9"/>
    <w:rsid w:val="526BBF28"/>
    <w:rsid w:val="52781290"/>
    <w:rsid w:val="5281EBCB"/>
    <w:rsid w:val="5286B49B"/>
    <w:rsid w:val="528BD094"/>
    <w:rsid w:val="52A94A4E"/>
    <w:rsid w:val="52B66364"/>
    <w:rsid w:val="52D144C5"/>
    <w:rsid w:val="52ECB48D"/>
    <w:rsid w:val="53008AFD"/>
    <w:rsid w:val="531A20A7"/>
    <w:rsid w:val="533E3E6E"/>
    <w:rsid w:val="53485632"/>
    <w:rsid w:val="537923FD"/>
    <w:rsid w:val="53903168"/>
    <w:rsid w:val="53B38175"/>
    <w:rsid w:val="53D5B0F3"/>
    <w:rsid w:val="53F9F659"/>
    <w:rsid w:val="54005894"/>
    <w:rsid w:val="54070BCB"/>
    <w:rsid w:val="5429D593"/>
    <w:rsid w:val="542C347C"/>
    <w:rsid w:val="543890A4"/>
    <w:rsid w:val="5448BA35"/>
    <w:rsid w:val="544DE6F9"/>
    <w:rsid w:val="54566724"/>
    <w:rsid w:val="54655758"/>
    <w:rsid w:val="54719E8C"/>
    <w:rsid w:val="54746151"/>
    <w:rsid w:val="547CAF5E"/>
    <w:rsid w:val="54843742"/>
    <w:rsid w:val="548A0454"/>
    <w:rsid w:val="54930C42"/>
    <w:rsid w:val="5499C6D5"/>
    <w:rsid w:val="54A1EA87"/>
    <w:rsid w:val="54A68D3F"/>
    <w:rsid w:val="54DDEAAF"/>
    <w:rsid w:val="54FB6718"/>
    <w:rsid w:val="550C18E3"/>
    <w:rsid w:val="55502267"/>
    <w:rsid w:val="556EA151"/>
    <w:rsid w:val="5570C872"/>
    <w:rsid w:val="55739BCB"/>
    <w:rsid w:val="5585286F"/>
    <w:rsid w:val="55A8838C"/>
    <w:rsid w:val="55DB6904"/>
    <w:rsid w:val="55E2EA14"/>
    <w:rsid w:val="55E33E9A"/>
    <w:rsid w:val="55F1A138"/>
    <w:rsid w:val="55FB0C97"/>
    <w:rsid w:val="5603968F"/>
    <w:rsid w:val="560A2EF4"/>
    <w:rsid w:val="5624C268"/>
    <w:rsid w:val="56724EA2"/>
    <w:rsid w:val="56747017"/>
    <w:rsid w:val="56835D01"/>
    <w:rsid w:val="568568D4"/>
    <w:rsid w:val="568E32D6"/>
    <w:rsid w:val="56A88D88"/>
    <w:rsid w:val="56DFF853"/>
    <w:rsid w:val="56F4504C"/>
    <w:rsid w:val="570F5D44"/>
    <w:rsid w:val="572A7939"/>
    <w:rsid w:val="57440812"/>
    <w:rsid w:val="57459D92"/>
    <w:rsid w:val="577E9F3A"/>
    <w:rsid w:val="5782F417"/>
    <w:rsid w:val="57895B94"/>
    <w:rsid w:val="5789BF6E"/>
    <w:rsid w:val="578F0514"/>
    <w:rsid w:val="57AC7752"/>
    <w:rsid w:val="57C35550"/>
    <w:rsid w:val="57CBDCB0"/>
    <w:rsid w:val="583722B7"/>
    <w:rsid w:val="58410809"/>
    <w:rsid w:val="58589674"/>
    <w:rsid w:val="58632CA9"/>
    <w:rsid w:val="58658C4D"/>
    <w:rsid w:val="587EB12D"/>
    <w:rsid w:val="588DF512"/>
    <w:rsid w:val="5890466F"/>
    <w:rsid w:val="58911264"/>
    <w:rsid w:val="589BACAD"/>
    <w:rsid w:val="58A92D52"/>
    <w:rsid w:val="58C2EAC1"/>
    <w:rsid w:val="58C93197"/>
    <w:rsid w:val="58D64C38"/>
    <w:rsid w:val="58D837C3"/>
    <w:rsid w:val="58E16E3C"/>
    <w:rsid w:val="58F2B779"/>
    <w:rsid w:val="591C79A1"/>
    <w:rsid w:val="592123E4"/>
    <w:rsid w:val="5953C73A"/>
    <w:rsid w:val="5986EC8F"/>
    <w:rsid w:val="5993C210"/>
    <w:rsid w:val="599C4EC1"/>
    <w:rsid w:val="59A6A5F2"/>
    <w:rsid w:val="59D0E833"/>
    <w:rsid w:val="59D253AA"/>
    <w:rsid w:val="59D5FBA1"/>
    <w:rsid w:val="59E982CE"/>
    <w:rsid w:val="5A083DA9"/>
    <w:rsid w:val="5A1E219F"/>
    <w:rsid w:val="5A24BC32"/>
    <w:rsid w:val="5A41A377"/>
    <w:rsid w:val="5A45602F"/>
    <w:rsid w:val="5A492698"/>
    <w:rsid w:val="5A54D472"/>
    <w:rsid w:val="5A5F68B6"/>
    <w:rsid w:val="5A79DE22"/>
    <w:rsid w:val="5A80C182"/>
    <w:rsid w:val="5A8D4B3C"/>
    <w:rsid w:val="5A95CD12"/>
    <w:rsid w:val="5AD87172"/>
    <w:rsid w:val="5AE58B9C"/>
    <w:rsid w:val="5AE66871"/>
    <w:rsid w:val="5AEF738A"/>
    <w:rsid w:val="5B20C999"/>
    <w:rsid w:val="5B20F4BD"/>
    <w:rsid w:val="5B246075"/>
    <w:rsid w:val="5B40F1F9"/>
    <w:rsid w:val="5B42B646"/>
    <w:rsid w:val="5B4988E3"/>
    <w:rsid w:val="5B6BA568"/>
    <w:rsid w:val="5B71408E"/>
    <w:rsid w:val="5BB67CD7"/>
    <w:rsid w:val="5BBD4FF0"/>
    <w:rsid w:val="5BC5F228"/>
    <w:rsid w:val="5BE19060"/>
    <w:rsid w:val="5BE921EC"/>
    <w:rsid w:val="5BFBA82C"/>
    <w:rsid w:val="5C0E0785"/>
    <w:rsid w:val="5C10A80E"/>
    <w:rsid w:val="5C10E6C9"/>
    <w:rsid w:val="5C16F6A3"/>
    <w:rsid w:val="5C30F303"/>
    <w:rsid w:val="5C30F805"/>
    <w:rsid w:val="5C4B2181"/>
    <w:rsid w:val="5C51B64E"/>
    <w:rsid w:val="5C7A16EE"/>
    <w:rsid w:val="5C90C3FD"/>
    <w:rsid w:val="5C96149A"/>
    <w:rsid w:val="5CD68BD2"/>
    <w:rsid w:val="5CDBD7C1"/>
    <w:rsid w:val="5CFC2C34"/>
    <w:rsid w:val="5D14D64F"/>
    <w:rsid w:val="5D33EAFF"/>
    <w:rsid w:val="5D640468"/>
    <w:rsid w:val="5D99B689"/>
    <w:rsid w:val="5DB5F9B3"/>
    <w:rsid w:val="5DD2B23C"/>
    <w:rsid w:val="5DD71CB0"/>
    <w:rsid w:val="5DE3E5A4"/>
    <w:rsid w:val="5E0EA85D"/>
    <w:rsid w:val="5E24F26A"/>
    <w:rsid w:val="5E2CDE26"/>
    <w:rsid w:val="5E39B8EF"/>
    <w:rsid w:val="5E7942B9"/>
    <w:rsid w:val="5E861972"/>
    <w:rsid w:val="5EAA147B"/>
    <w:rsid w:val="5EAA78DA"/>
    <w:rsid w:val="5EB165A8"/>
    <w:rsid w:val="5EB85ACE"/>
    <w:rsid w:val="5EBF5833"/>
    <w:rsid w:val="5EE68652"/>
    <w:rsid w:val="5F0AA1B4"/>
    <w:rsid w:val="5F0DA696"/>
    <w:rsid w:val="5F120449"/>
    <w:rsid w:val="5F1B4E8B"/>
    <w:rsid w:val="5F201973"/>
    <w:rsid w:val="5F85C167"/>
    <w:rsid w:val="5FA0663C"/>
    <w:rsid w:val="5FBBF84A"/>
    <w:rsid w:val="5FBC6215"/>
    <w:rsid w:val="5FC2C66C"/>
    <w:rsid w:val="5FC99D42"/>
    <w:rsid w:val="5FDBB1DF"/>
    <w:rsid w:val="5FE73C9B"/>
    <w:rsid w:val="5FEA5F57"/>
    <w:rsid w:val="600444CB"/>
    <w:rsid w:val="600DB0B3"/>
    <w:rsid w:val="60157682"/>
    <w:rsid w:val="60244395"/>
    <w:rsid w:val="6026EA3F"/>
    <w:rsid w:val="6038788E"/>
    <w:rsid w:val="603F2BE8"/>
    <w:rsid w:val="605A5115"/>
    <w:rsid w:val="607B2477"/>
    <w:rsid w:val="609E5762"/>
    <w:rsid w:val="60C0C54F"/>
    <w:rsid w:val="60C285B6"/>
    <w:rsid w:val="6119627B"/>
    <w:rsid w:val="6126D447"/>
    <w:rsid w:val="61281FEB"/>
    <w:rsid w:val="61506B51"/>
    <w:rsid w:val="6152B0D6"/>
    <w:rsid w:val="615EA14F"/>
    <w:rsid w:val="617B7C1C"/>
    <w:rsid w:val="617CCE34"/>
    <w:rsid w:val="6198F979"/>
    <w:rsid w:val="61DD03E9"/>
    <w:rsid w:val="62059904"/>
    <w:rsid w:val="622B05EA"/>
    <w:rsid w:val="6234FFA8"/>
    <w:rsid w:val="623AE947"/>
    <w:rsid w:val="62568AFF"/>
    <w:rsid w:val="62745F64"/>
    <w:rsid w:val="62B89E9B"/>
    <w:rsid w:val="62C2B3E0"/>
    <w:rsid w:val="62CE077D"/>
    <w:rsid w:val="62CE70C3"/>
    <w:rsid w:val="62DAD480"/>
    <w:rsid w:val="62F989B1"/>
    <w:rsid w:val="62FFD086"/>
    <w:rsid w:val="630326CB"/>
    <w:rsid w:val="63161E4C"/>
    <w:rsid w:val="631B0CE5"/>
    <w:rsid w:val="6326623C"/>
    <w:rsid w:val="633FE32E"/>
    <w:rsid w:val="636067A5"/>
    <w:rsid w:val="636C2592"/>
    <w:rsid w:val="6371CCF2"/>
    <w:rsid w:val="637D2709"/>
    <w:rsid w:val="639D4DE3"/>
    <w:rsid w:val="63A0B37F"/>
    <w:rsid w:val="63B3DAA5"/>
    <w:rsid w:val="63C68B93"/>
    <w:rsid w:val="63ED6D44"/>
    <w:rsid w:val="63F38EB3"/>
    <w:rsid w:val="63FABB76"/>
    <w:rsid w:val="63FFC83A"/>
    <w:rsid w:val="64022E2A"/>
    <w:rsid w:val="6402813D"/>
    <w:rsid w:val="641718BA"/>
    <w:rsid w:val="64327EE0"/>
    <w:rsid w:val="6434A6A8"/>
    <w:rsid w:val="6438D5AD"/>
    <w:rsid w:val="64464C32"/>
    <w:rsid w:val="6459B218"/>
    <w:rsid w:val="6466290B"/>
    <w:rsid w:val="64752F5B"/>
    <w:rsid w:val="6482B4DA"/>
    <w:rsid w:val="64875004"/>
    <w:rsid w:val="649E36DE"/>
    <w:rsid w:val="64A6ABC6"/>
    <w:rsid w:val="64B1EEAD"/>
    <w:rsid w:val="64B860BB"/>
    <w:rsid w:val="64B8622F"/>
    <w:rsid w:val="64C43C1B"/>
    <w:rsid w:val="650562D5"/>
    <w:rsid w:val="650F76AB"/>
    <w:rsid w:val="651BD58D"/>
    <w:rsid w:val="6537A6AD"/>
    <w:rsid w:val="655047D5"/>
    <w:rsid w:val="655B7201"/>
    <w:rsid w:val="657E22FC"/>
    <w:rsid w:val="65B6F011"/>
    <w:rsid w:val="65C94425"/>
    <w:rsid w:val="65D81774"/>
    <w:rsid w:val="65EBA4CE"/>
    <w:rsid w:val="65FC1B0A"/>
    <w:rsid w:val="660C5FB1"/>
    <w:rsid w:val="66199DE1"/>
    <w:rsid w:val="662E0004"/>
    <w:rsid w:val="664A24CF"/>
    <w:rsid w:val="665F4C97"/>
    <w:rsid w:val="6661E53F"/>
    <w:rsid w:val="667E3B4F"/>
    <w:rsid w:val="66938ECE"/>
    <w:rsid w:val="669BEB16"/>
    <w:rsid w:val="66B7F331"/>
    <w:rsid w:val="66BB61A1"/>
    <w:rsid w:val="66BB85C4"/>
    <w:rsid w:val="66CFB867"/>
    <w:rsid w:val="66DF8BFE"/>
    <w:rsid w:val="66E3FB59"/>
    <w:rsid w:val="6706DBDF"/>
    <w:rsid w:val="670BA80F"/>
    <w:rsid w:val="670C38F0"/>
    <w:rsid w:val="6711210B"/>
    <w:rsid w:val="674B95C8"/>
    <w:rsid w:val="67724016"/>
    <w:rsid w:val="678FF3B9"/>
    <w:rsid w:val="67CA3681"/>
    <w:rsid w:val="67DDB6C9"/>
    <w:rsid w:val="67E207B5"/>
    <w:rsid w:val="67E2C267"/>
    <w:rsid w:val="67F71CBC"/>
    <w:rsid w:val="680C00EF"/>
    <w:rsid w:val="6810C0FE"/>
    <w:rsid w:val="68141393"/>
    <w:rsid w:val="683807A5"/>
    <w:rsid w:val="685EAFD9"/>
    <w:rsid w:val="687232DC"/>
    <w:rsid w:val="687E797D"/>
    <w:rsid w:val="687EE0A7"/>
    <w:rsid w:val="688CE33D"/>
    <w:rsid w:val="68913214"/>
    <w:rsid w:val="68AE72CB"/>
    <w:rsid w:val="68B9C0E9"/>
    <w:rsid w:val="68C7A444"/>
    <w:rsid w:val="68D47FF2"/>
    <w:rsid w:val="68EB3FC6"/>
    <w:rsid w:val="68FAA8CE"/>
    <w:rsid w:val="691CAD76"/>
    <w:rsid w:val="6925A648"/>
    <w:rsid w:val="69470E6B"/>
    <w:rsid w:val="69750C98"/>
    <w:rsid w:val="697DCDBB"/>
    <w:rsid w:val="6980EB4A"/>
    <w:rsid w:val="699D98FA"/>
    <w:rsid w:val="699F6C33"/>
    <w:rsid w:val="69BBAE28"/>
    <w:rsid w:val="69D922FF"/>
    <w:rsid w:val="69DCF381"/>
    <w:rsid w:val="69E28D31"/>
    <w:rsid w:val="69FEC302"/>
    <w:rsid w:val="6A21120C"/>
    <w:rsid w:val="6A2EF813"/>
    <w:rsid w:val="6A3B927B"/>
    <w:rsid w:val="6A478397"/>
    <w:rsid w:val="6A4D218A"/>
    <w:rsid w:val="6A9D1D90"/>
    <w:rsid w:val="6AA88F3B"/>
    <w:rsid w:val="6AAE13A5"/>
    <w:rsid w:val="6AC0DCE9"/>
    <w:rsid w:val="6AC7EF2A"/>
    <w:rsid w:val="6AD016F3"/>
    <w:rsid w:val="6ADA73FF"/>
    <w:rsid w:val="6B1A9E1F"/>
    <w:rsid w:val="6B2331A3"/>
    <w:rsid w:val="6B258E9C"/>
    <w:rsid w:val="6B46BCA1"/>
    <w:rsid w:val="6B4C74E8"/>
    <w:rsid w:val="6B8CA40E"/>
    <w:rsid w:val="6B8E0255"/>
    <w:rsid w:val="6BA1BA1C"/>
    <w:rsid w:val="6BA70705"/>
    <w:rsid w:val="6BB98618"/>
    <w:rsid w:val="6BC01032"/>
    <w:rsid w:val="6BCC6810"/>
    <w:rsid w:val="6BEF1F5D"/>
    <w:rsid w:val="6C135E3A"/>
    <w:rsid w:val="6C17B6A4"/>
    <w:rsid w:val="6C1B6A45"/>
    <w:rsid w:val="6C28FD1B"/>
    <w:rsid w:val="6C3A1294"/>
    <w:rsid w:val="6C458DAB"/>
    <w:rsid w:val="6C4A71C5"/>
    <w:rsid w:val="6C5FDA59"/>
    <w:rsid w:val="6C75C2D3"/>
    <w:rsid w:val="6C77DFEE"/>
    <w:rsid w:val="6C8031B1"/>
    <w:rsid w:val="6C843C75"/>
    <w:rsid w:val="6C9ABED5"/>
    <w:rsid w:val="6C9FE83F"/>
    <w:rsid w:val="6CBC6672"/>
    <w:rsid w:val="6CBE910E"/>
    <w:rsid w:val="6CF7A0E9"/>
    <w:rsid w:val="6D20F034"/>
    <w:rsid w:val="6D4D430C"/>
    <w:rsid w:val="6D520DE6"/>
    <w:rsid w:val="6D5E9585"/>
    <w:rsid w:val="6D7B636F"/>
    <w:rsid w:val="6D80FFA9"/>
    <w:rsid w:val="6D8E3FC3"/>
    <w:rsid w:val="6D98A8A2"/>
    <w:rsid w:val="6D99C11D"/>
    <w:rsid w:val="6DAD9711"/>
    <w:rsid w:val="6DE18D2B"/>
    <w:rsid w:val="6E02F5E8"/>
    <w:rsid w:val="6E090A31"/>
    <w:rsid w:val="6E09377E"/>
    <w:rsid w:val="6E22DD0A"/>
    <w:rsid w:val="6E4E4558"/>
    <w:rsid w:val="6E5E367A"/>
    <w:rsid w:val="6E629072"/>
    <w:rsid w:val="6E77D76C"/>
    <w:rsid w:val="6E80F0E1"/>
    <w:rsid w:val="6E848B91"/>
    <w:rsid w:val="6EBC5E6D"/>
    <w:rsid w:val="6EC65FB9"/>
    <w:rsid w:val="6ED7F3AF"/>
    <w:rsid w:val="6ED8B110"/>
    <w:rsid w:val="6EDECE7F"/>
    <w:rsid w:val="6EE464A0"/>
    <w:rsid w:val="6F0DD7CF"/>
    <w:rsid w:val="6F162EF0"/>
    <w:rsid w:val="6F345394"/>
    <w:rsid w:val="6F362F35"/>
    <w:rsid w:val="6F3BC9F9"/>
    <w:rsid w:val="6F967E65"/>
    <w:rsid w:val="6F9EA289"/>
    <w:rsid w:val="6FABB316"/>
    <w:rsid w:val="6FB7433A"/>
    <w:rsid w:val="6FC7C525"/>
    <w:rsid w:val="6FDC573F"/>
    <w:rsid w:val="700AB91A"/>
    <w:rsid w:val="700DE936"/>
    <w:rsid w:val="703FC718"/>
    <w:rsid w:val="7043C0C9"/>
    <w:rsid w:val="7067A908"/>
    <w:rsid w:val="706E9947"/>
    <w:rsid w:val="7080EF81"/>
    <w:rsid w:val="70996859"/>
    <w:rsid w:val="70A04654"/>
    <w:rsid w:val="70A24202"/>
    <w:rsid w:val="70B8B29F"/>
    <w:rsid w:val="70BDCF67"/>
    <w:rsid w:val="70E79C35"/>
    <w:rsid w:val="70F012F1"/>
    <w:rsid w:val="70F86930"/>
    <w:rsid w:val="70F9A9DE"/>
    <w:rsid w:val="71063081"/>
    <w:rsid w:val="71277ECE"/>
    <w:rsid w:val="712CF73F"/>
    <w:rsid w:val="71653AC5"/>
    <w:rsid w:val="717717AC"/>
    <w:rsid w:val="71CC5B58"/>
    <w:rsid w:val="71D3FE70"/>
    <w:rsid w:val="720FA45B"/>
    <w:rsid w:val="72100ABA"/>
    <w:rsid w:val="72111E77"/>
    <w:rsid w:val="72379741"/>
    <w:rsid w:val="724991AF"/>
    <w:rsid w:val="724C6720"/>
    <w:rsid w:val="724CE35B"/>
    <w:rsid w:val="7259625F"/>
    <w:rsid w:val="726989A0"/>
    <w:rsid w:val="72888AF0"/>
    <w:rsid w:val="72A72FBF"/>
    <w:rsid w:val="72AAC7B1"/>
    <w:rsid w:val="72B7514F"/>
    <w:rsid w:val="72C157A1"/>
    <w:rsid w:val="72C8D93F"/>
    <w:rsid w:val="72C8F9EB"/>
    <w:rsid w:val="72D4E847"/>
    <w:rsid w:val="72D5DEA4"/>
    <w:rsid w:val="72E358FE"/>
    <w:rsid w:val="732EA020"/>
    <w:rsid w:val="733D1870"/>
    <w:rsid w:val="73513E07"/>
    <w:rsid w:val="736A0BC0"/>
    <w:rsid w:val="73875823"/>
    <w:rsid w:val="739A9124"/>
    <w:rsid w:val="739E890E"/>
    <w:rsid w:val="73AD6C32"/>
    <w:rsid w:val="73AE1938"/>
    <w:rsid w:val="73B16E31"/>
    <w:rsid w:val="73C2926D"/>
    <w:rsid w:val="73D8EB61"/>
    <w:rsid w:val="73F5C215"/>
    <w:rsid w:val="74381C6C"/>
    <w:rsid w:val="7440464C"/>
    <w:rsid w:val="744AB764"/>
    <w:rsid w:val="745248C8"/>
    <w:rsid w:val="745CD48C"/>
    <w:rsid w:val="7465B18F"/>
    <w:rsid w:val="74770D59"/>
    <w:rsid w:val="749FB6AB"/>
    <w:rsid w:val="74AB5F0C"/>
    <w:rsid w:val="74EE43E1"/>
    <w:rsid w:val="74FB9EDA"/>
    <w:rsid w:val="75089A73"/>
    <w:rsid w:val="751014F8"/>
    <w:rsid w:val="75367D60"/>
    <w:rsid w:val="755AA128"/>
    <w:rsid w:val="756FE6D9"/>
    <w:rsid w:val="757181D0"/>
    <w:rsid w:val="7571E8C2"/>
    <w:rsid w:val="759A3B85"/>
    <w:rsid w:val="759F37CD"/>
    <w:rsid w:val="75A5EB32"/>
    <w:rsid w:val="75A807FC"/>
    <w:rsid w:val="75AF2E44"/>
    <w:rsid w:val="75CDA7E3"/>
    <w:rsid w:val="75E2893F"/>
    <w:rsid w:val="75FE57E8"/>
    <w:rsid w:val="760495B1"/>
    <w:rsid w:val="7619E9C4"/>
    <w:rsid w:val="762C899E"/>
    <w:rsid w:val="7641837F"/>
    <w:rsid w:val="7648A72D"/>
    <w:rsid w:val="7649D278"/>
    <w:rsid w:val="76542D1E"/>
    <w:rsid w:val="766544C3"/>
    <w:rsid w:val="766815AF"/>
    <w:rsid w:val="76A067B9"/>
    <w:rsid w:val="76BE0209"/>
    <w:rsid w:val="76C3094C"/>
    <w:rsid w:val="76C7C0EA"/>
    <w:rsid w:val="76CD9746"/>
    <w:rsid w:val="76DA6AFA"/>
    <w:rsid w:val="76EECCFF"/>
    <w:rsid w:val="76FF2D1C"/>
    <w:rsid w:val="771DE266"/>
    <w:rsid w:val="772684FC"/>
    <w:rsid w:val="773413A8"/>
    <w:rsid w:val="775E32F3"/>
    <w:rsid w:val="7763F364"/>
    <w:rsid w:val="776AA8F3"/>
    <w:rsid w:val="776D502D"/>
    <w:rsid w:val="77813666"/>
    <w:rsid w:val="778D4149"/>
    <w:rsid w:val="77E79E6E"/>
    <w:rsid w:val="77FDA39A"/>
    <w:rsid w:val="77FDBB4A"/>
    <w:rsid w:val="783D564C"/>
    <w:rsid w:val="786CC614"/>
    <w:rsid w:val="787C5F65"/>
    <w:rsid w:val="788CAB09"/>
    <w:rsid w:val="78C7E127"/>
    <w:rsid w:val="78D52D14"/>
    <w:rsid w:val="78DC1467"/>
    <w:rsid w:val="78FCDBC1"/>
    <w:rsid w:val="79287DB8"/>
    <w:rsid w:val="79432371"/>
    <w:rsid w:val="7953C0B1"/>
    <w:rsid w:val="795CD099"/>
    <w:rsid w:val="79645850"/>
    <w:rsid w:val="799CF01D"/>
    <w:rsid w:val="799D1856"/>
    <w:rsid w:val="79AF687C"/>
    <w:rsid w:val="79C38137"/>
    <w:rsid w:val="79D9402B"/>
    <w:rsid w:val="79E7BEA2"/>
    <w:rsid w:val="79E94E2D"/>
    <w:rsid w:val="79EEED0E"/>
    <w:rsid w:val="79F4C279"/>
    <w:rsid w:val="7A194107"/>
    <w:rsid w:val="7A2D3C01"/>
    <w:rsid w:val="7A401218"/>
    <w:rsid w:val="7A467171"/>
    <w:rsid w:val="7A60EDF3"/>
    <w:rsid w:val="7A617FE7"/>
    <w:rsid w:val="7A66C2FA"/>
    <w:rsid w:val="7A66DCBC"/>
    <w:rsid w:val="7A699EF0"/>
    <w:rsid w:val="7A6DE5F4"/>
    <w:rsid w:val="7A8A1E3B"/>
    <w:rsid w:val="7AC7AE2D"/>
    <w:rsid w:val="7B0688A9"/>
    <w:rsid w:val="7B3192A9"/>
    <w:rsid w:val="7B4568C9"/>
    <w:rsid w:val="7B615D20"/>
    <w:rsid w:val="7B8C6CFC"/>
    <w:rsid w:val="7BAFFB8D"/>
    <w:rsid w:val="7BBB1BE0"/>
    <w:rsid w:val="7BCA10D9"/>
    <w:rsid w:val="7BE8F0B8"/>
    <w:rsid w:val="7BEE51F3"/>
    <w:rsid w:val="7C00614B"/>
    <w:rsid w:val="7C433F20"/>
    <w:rsid w:val="7C7A5872"/>
    <w:rsid w:val="7C85C43C"/>
    <w:rsid w:val="7C94AAA9"/>
    <w:rsid w:val="7CAA7C1E"/>
    <w:rsid w:val="7CD3C66C"/>
    <w:rsid w:val="7CF1D08C"/>
    <w:rsid w:val="7CF98A7A"/>
    <w:rsid w:val="7D0A4BB0"/>
    <w:rsid w:val="7D1034EF"/>
    <w:rsid w:val="7D41CE2B"/>
    <w:rsid w:val="7D45EDD8"/>
    <w:rsid w:val="7D61BB25"/>
    <w:rsid w:val="7D858D21"/>
    <w:rsid w:val="7DAAFD90"/>
    <w:rsid w:val="7DCD7417"/>
    <w:rsid w:val="7DD0F813"/>
    <w:rsid w:val="7DD68EB9"/>
    <w:rsid w:val="7DD6ED87"/>
    <w:rsid w:val="7DE9F918"/>
    <w:rsid w:val="7DFB488B"/>
    <w:rsid w:val="7E0B8BE6"/>
    <w:rsid w:val="7E179631"/>
    <w:rsid w:val="7E3B4438"/>
    <w:rsid w:val="7E57A341"/>
    <w:rsid w:val="7E9115B4"/>
    <w:rsid w:val="7EA06A45"/>
    <w:rsid w:val="7ECD86E2"/>
    <w:rsid w:val="7EDFF490"/>
    <w:rsid w:val="7F0F8ED5"/>
    <w:rsid w:val="7F3A616C"/>
    <w:rsid w:val="7F551F89"/>
    <w:rsid w:val="7F67DC1B"/>
    <w:rsid w:val="7F7948CB"/>
    <w:rsid w:val="7F7C2620"/>
    <w:rsid w:val="7F85B890"/>
    <w:rsid w:val="7F939CE0"/>
    <w:rsid w:val="7FB16B07"/>
    <w:rsid w:val="7FBCEF42"/>
    <w:rsid w:val="7FC21C58"/>
    <w:rsid w:val="7FD19220"/>
    <w:rsid w:val="7FDEFCE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068"/>
  <w15:docId w15:val="{0AFF9D3C-75E2-4BE5-9F49-49096FC5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EFC"/>
  </w:style>
  <w:style w:type="paragraph" w:styleId="Heading1">
    <w:name w:val="heading 1"/>
    <w:basedOn w:val="Normal"/>
    <w:next w:val="nobreak"/>
    <w:uiPriority w:val="9"/>
    <w:qFormat/>
    <w:rsid w:val="00445504"/>
    <w:pPr>
      <w:keepNext/>
      <w:numPr>
        <w:numId w:val="2"/>
      </w:numPr>
      <w:spacing w:before="120" w:after="60"/>
      <w:outlineLvl w:val="0"/>
    </w:pPr>
    <w:rPr>
      <w:b/>
      <w:kern w:val="32"/>
    </w:rPr>
  </w:style>
  <w:style w:type="paragraph" w:styleId="Heading2">
    <w:name w:val="heading 2"/>
    <w:basedOn w:val="Normal"/>
    <w:next w:val="nobreak"/>
    <w:link w:val="Heading2Char"/>
    <w:uiPriority w:val="9"/>
    <w:unhideWhenUsed/>
    <w:qFormat/>
    <w:rsid w:val="00445504"/>
    <w:pPr>
      <w:keepNext/>
      <w:outlineLvl w:val="1"/>
    </w:pPr>
  </w:style>
  <w:style w:type="paragraph" w:styleId="Heading3">
    <w:name w:val="heading 3"/>
    <w:basedOn w:val="Normal"/>
    <w:next w:val="nobreak"/>
    <w:link w:val="Heading3Char"/>
    <w:uiPriority w:val="9"/>
    <w:unhideWhenUsed/>
    <w:qFormat/>
    <w:rsid w:val="00445504"/>
    <w:pPr>
      <w:keepNext/>
      <w:outlineLvl w:val="2"/>
    </w:pPr>
    <w:rPr>
      <w:rFonts w:ascii="Helvetica" w:hAnsi="Helvetica"/>
    </w:rPr>
  </w:style>
  <w:style w:type="paragraph" w:styleId="Heading4">
    <w:name w:val="heading 4"/>
    <w:basedOn w:val="Normal"/>
    <w:next w:val="Normal"/>
    <w:uiPriority w:val="9"/>
    <w:semiHidden/>
    <w:unhideWhenUsed/>
    <w:qFormat/>
    <w:rsid w:val="00445504"/>
    <w:pPr>
      <w:keepNext/>
      <w:numPr>
        <w:ilvl w:val="3"/>
        <w:numId w:val="2"/>
      </w:numPr>
      <w:spacing w:before="240" w:after="60"/>
      <w:outlineLvl w:val="3"/>
    </w:pPr>
    <w:rPr>
      <w:b/>
      <w:sz w:val="28"/>
      <w:szCs w:val="28"/>
    </w:rPr>
  </w:style>
  <w:style w:type="paragraph" w:styleId="Heading5">
    <w:name w:val="heading 5"/>
    <w:basedOn w:val="Normal"/>
    <w:next w:val="Normal"/>
    <w:uiPriority w:val="9"/>
    <w:semiHidden/>
    <w:unhideWhenUsed/>
    <w:qFormat/>
    <w:rsid w:val="00445504"/>
    <w:pPr>
      <w:numPr>
        <w:ilvl w:val="4"/>
        <w:numId w:val="2"/>
      </w:numPr>
      <w:spacing w:before="240" w:after="60"/>
      <w:outlineLvl w:val="4"/>
    </w:pPr>
    <w:rPr>
      <w:b/>
      <w:i/>
      <w:sz w:val="26"/>
      <w:szCs w:val="26"/>
    </w:rPr>
  </w:style>
  <w:style w:type="paragraph" w:styleId="Heading6">
    <w:name w:val="heading 6"/>
    <w:basedOn w:val="Normal"/>
    <w:next w:val="Normal"/>
    <w:uiPriority w:val="9"/>
    <w:semiHidden/>
    <w:unhideWhenUsed/>
    <w:qFormat/>
    <w:rsid w:val="00445504"/>
    <w:pPr>
      <w:numPr>
        <w:ilvl w:val="5"/>
        <w:numId w:val="2"/>
      </w:numPr>
      <w:spacing w:before="240" w:after="60"/>
      <w:outlineLvl w:val="5"/>
    </w:pPr>
    <w:rPr>
      <w:b/>
      <w:sz w:val="22"/>
      <w:szCs w:val="22"/>
    </w:rPr>
  </w:style>
  <w:style w:type="paragraph" w:styleId="Heading7">
    <w:name w:val="heading 7"/>
    <w:basedOn w:val="Normal"/>
    <w:next w:val="Normal"/>
    <w:qFormat/>
    <w:rsid w:val="00445504"/>
    <w:pPr>
      <w:numPr>
        <w:ilvl w:val="6"/>
        <w:numId w:val="2"/>
      </w:numPr>
      <w:spacing w:before="240" w:after="60"/>
      <w:outlineLvl w:val="6"/>
    </w:pPr>
  </w:style>
  <w:style w:type="paragraph" w:styleId="Heading8">
    <w:name w:val="heading 8"/>
    <w:basedOn w:val="Normal"/>
    <w:next w:val="Normal"/>
    <w:qFormat/>
    <w:rsid w:val="00445504"/>
    <w:pPr>
      <w:numPr>
        <w:ilvl w:val="7"/>
        <w:numId w:val="2"/>
      </w:numPr>
      <w:spacing w:before="240" w:after="60"/>
      <w:outlineLvl w:val="7"/>
    </w:pPr>
    <w:rPr>
      <w:i/>
    </w:rPr>
  </w:style>
  <w:style w:type="paragraph" w:styleId="Heading9">
    <w:name w:val="heading 9"/>
    <w:basedOn w:val="Normal"/>
    <w:next w:val="Normal"/>
    <w:qFormat/>
    <w:rsid w:val="00445504"/>
    <w:pPr>
      <w:numPr>
        <w:ilvl w:val="8"/>
        <w:numId w:val="2"/>
      </w:numPr>
      <w:spacing w:before="240" w:after="6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45504"/>
    <w:pPr>
      <w:spacing w:before="240" w:after="60"/>
      <w:jc w:val="center"/>
      <w:outlineLvl w:val="0"/>
    </w:pPr>
    <w:rPr>
      <w:b/>
      <w:kern w:val="28"/>
      <w:sz w:val="32"/>
      <w:szCs w:val="32"/>
    </w:rPr>
  </w:style>
  <w:style w:type="paragraph" w:customStyle="1" w:styleId="nobreak">
    <w:name w:val="nobreak"/>
    <w:basedOn w:val="Normal"/>
    <w:next w:val="Normal"/>
    <w:rsid w:val="00445504"/>
    <w:pPr>
      <w:keepNext/>
    </w:pPr>
  </w:style>
  <w:style w:type="paragraph" w:customStyle="1" w:styleId="HTMLBody">
    <w:name w:val="HTML Body"/>
    <w:rsid w:val="00445504"/>
    <w:pPr>
      <w:autoSpaceDE w:val="0"/>
      <w:autoSpaceDN w:val="0"/>
      <w:adjustRightInd w:val="0"/>
    </w:pPr>
    <w:rPr>
      <w:rFonts w:ascii="Comic Sans MS" w:hAnsi="Comic Sans MS"/>
      <w:sz w:val="18"/>
      <w:szCs w:val="18"/>
    </w:rPr>
  </w:style>
  <w:style w:type="paragraph" w:styleId="Header">
    <w:name w:val="header"/>
    <w:basedOn w:val="Normal"/>
    <w:rsid w:val="00445504"/>
    <w:pPr>
      <w:tabs>
        <w:tab w:val="center" w:pos="4320"/>
        <w:tab w:val="right" w:pos="8640"/>
      </w:tabs>
    </w:pPr>
  </w:style>
  <w:style w:type="paragraph" w:styleId="Footer">
    <w:name w:val="footer"/>
    <w:basedOn w:val="Normal"/>
    <w:semiHidden/>
    <w:rsid w:val="00445504"/>
    <w:pPr>
      <w:tabs>
        <w:tab w:val="center" w:pos="4320"/>
        <w:tab w:val="right" w:pos="8640"/>
      </w:tabs>
    </w:pPr>
  </w:style>
  <w:style w:type="character" w:styleId="Hyperlink">
    <w:name w:val="Hyperlink"/>
    <w:uiPriority w:val="99"/>
    <w:rsid w:val="00445504"/>
    <w:rPr>
      <w:color w:val="0000FF"/>
      <w:u w:val="single"/>
    </w:rPr>
  </w:style>
  <w:style w:type="character" w:styleId="PageNumber">
    <w:name w:val="page number"/>
    <w:basedOn w:val="DefaultParagraphFont"/>
    <w:rsid w:val="00445504"/>
  </w:style>
  <w:style w:type="paragraph" w:styleId="BlockText">
    <w:name w:val="Block Text"/>
    <w:basedOn w:val="Normal"/>
    <w:rsid w:val="00445504"/>
    <w:pPr>
      <w:ind w:left="360" w:right="720"/>
    </w:pPr>
    <w:rPr>
      <w:rFonts w:ascii="Courier New" w:hAnsi="Courier New"/>
      <w:sz w:val="18"/>
      <w:szCs w:val="18"/>
    </w:rPr>
  </w:style>
  <w:style w:type="paragraph" w:styleId="Caption">
    <w:name w:val="caption"/>
    <w:basedOn w:val="Normal"/>
    <w:next w:val="Normal"/>
    <w:qFormat/>
    <w:rsid w:val="00445504"/>
    <w:pPr>
      <w:spacing w:before="120" w:after="120"/>
    </w:pPr>
    <w:rPr>
      <w:b/>
    </w:rPr>
  </w:style>
  <w:style w:type="paragraph" w:styleId="NormalWeb">
    <w:name w:val="Normal (Web)"/>
    <w:basedOn w:val="Normal"/>
    <w:uiPriority w:val="99"/>
    <w:rsid w:val="00445504"/>
  </w:style>
  <w:style w:type="paragraph" w:styleId="PlainText">
    <w:name w:val="Plain Text"/>
    <w:basedOn w:val="Normal"/>
    <w:rsid w:val="00445504"/>
    <w:pPr>
      <w:ind w:left="720"/>
    </w:pPr>
    <w:rPr>
      <w:rFonts w:ascii="Courier New" w:hAnsi="Courier New"/>
    </w:rPr>
  </w:style>
  <w:style w:type="paragraph" w:styleId="BodyText">
    <w:name w:val="Body Text"/>
    <w:basedOn w:val="Normal"/>
    <w:rsid w:val="00445504"/>
    <w:pPr>
      <w:spacing w:after="120"/>
    </w:pPr>
  </w:style>
  <w:style w:type="paragraph" w:styleId="BodyTextIndent">
    <w:name w:val="Body Text Indent"/>
    <w:basedOn w:val="Normal"/>
    <w:rsid w:val="00445504"/>
    <w:pPr>
      <w:spacing w:after="120"/>
      <w:ind w:left="360"/>
    </w:pPr>
  </w:style>
  <w:style w:type="paragraph" w:styleId="BodyText3">
    <w:name w:val="Body Text 3"/>
    <w:basedOn w:val="Normal"/>
    <w:rsid w:val="00445504"/>
    <w:pPr>
      <w:spacing w:after="120"/>
    </w:pPr>
    <w:rPr>
      <w:sz w:val="16"/>
      <w:szCs w:val="16"/>
    </w:rPr>
  </w:style>
  <w:style w:type="paragraph" w:styleId="BodyTextFirstIndent">
    <w:name w:val="Body Text First Indent"/>
    <w:basedOn w:val="BodyText"/>
    <w:rsid w:val="00445504"/>
    <w:pPr>
      <w:ind w:firstLine="210"/>
    </w:pPr>
  </w:style>
  <w:style w:type="paragraph" w:styleId="BodyTextFirstIndent2">
    <w:name w:val="Body Text First Indent 2"/>
    <w:basedOn w:val="BodyTextIndent"/>
    <w:rsid w:val="00445504"/>
    <w:pPr>
      <w:ind w:firstLine="210"/>
    </w:pPr>
  </w:style>
  <w:style w:type="paragraph" w:styleId="BodyTextIndent2">
    <w:name w:val="Body Text Indent 2"/>
    <w:basedOn w:val="Normal"/>
    <w:rsid w:val="00445504"/>
    <w:pPr>
      <w:spacing w:after="120" w:line="480" w:lineRule="auto"/>
      <w:ind w:left="360"/>
    </w:pPr>
  </w:style>
  <w:style w:type="paragraph" w:styleId="BodyTextIndent3">
    <w:name w:val="Body Text Indent 3"/>
    <w:basedOn w:val="Normal"/>
    <w:rsid w:val="00445504"/>
    <w:pPr>
      <w:spacing w:after="120"/>
      <w:ind w:left="360"/>
    </w:pPr>
    <w:rPr>
      <w:sz w:val="16"/>
      <w:szCs w:val="16"/>
    </w:rPr>
  </w:style>
  <w:style w:type="paragraph" w:styleId="Closing">
    <w:name w:val="Closing"/>
    <w:basedOn w:val="Normal"/>
    <w:rsid w:val="00445504"/>
    <w:pPr>
      <w:ind w:left="4320"/>
    </w:pPr>
  </w:style>
  <w:style w:type="paragraph" w:styleId="CommentText">
    <w:name w:val="annotation text"/>
    <w:basedOn w:val="Normal"/>
    <w:semiHidden/>
    <w:rsid w:val="00445504"/>
  </w:style>
  <w:style w:type="paragraph" w:styleId="Date">
    <w:name w:val="Date"/>
    <w:basedOn w:val="Normal"/>
    <w:next w:val="Normal"/>
    <w:rsid w:val="00445504"/>
  </w:style>
  <w:style w:type="paragraph" w:styleId="DocumentMap">
    <w:name w:val="Document Map"/>
    <w:basedOn w:val="Normal"/>
    <w:semiHidden/>
    <w:rsid w:val="00445504"/>
    <w:pPr>
      <w:shd w:val="clear" w:color="auto" w:fill="000080"/>
    </w:pPr>
    <w:rPr>
      <w:rFonts w:ascii="Tahoma" w:hAnsi="Tahoma"/>
    </w:rPr>
  </w:style>
  <w:style w:type="paragraph" w:styleId="EmailSignature">
    <w:name w:val="E-mail Signature"/>
    <w:basedOn w:val="Normal"/>
    <w:rsid w:val="00445504"/>
  </w:style>
  <w:style w:type="paragraph" w:styleId="EndnoteText">
    <w:name w:val="endnote text"/>
    <w:basedOn w:val="Normal"/>
    <w:semiHidden/>
    <w:rsid w:val="00445504"/>
  </w:style>
  <w:style w:type="paragraph" w:styleId="EnvelopeAddress">
    <w:name w:val="envelope address"/>
    <w:basedOn w:val="Normal"/>
    <w:rsid w:val="00445504"/>
    <w:pPr>
      <w:framePr w:w="7920" w:h="1980" w:hRule="exact" w:hSpace="180" w:wrap="auto" w:hAnchor="page" w:xAlign="center" w:yAlign="bottom"/>
      <w:ind w:left="2880"/>
    </w:pPr>
  </w:style>
  <w:style w:type="paragraph" w:styleId="EnvelopeReturn">
    <w:name w:val="envelope return"/>
    <w:basedOn w:val="Normal"/>
    <w:rsid w:val="00445504"/>
  </w:style>
  <w:style w:type="paragraph" w:styleId="FootnoteText">
    <w:name w:val="footnote text"/>
    <w:basedOn w:val="Normal"/>
    <w:semiHidden/>
    <w:rsid w:val="00445504"/>
  </w:style>
  <w:style w:type="paragraph" w:styleId="HTMLAddress">
    <w:name w:val="HTML Address"/>
    <w:basedOn w:val="Normal"/>
    <w:rsid w:val="00445504"/>
    <w:rPr>
      <w:i/>
    </w:rPr>
  </w:style>
  <w:style w:type="paragraph" w:styleId="HTMLPreformatted">
    <w:name w:val="HTML Preformatted"/>
    <w:basedOn w:val="Normal"/>
    <w:link w:val="HTMLPreformattedChar"/>
    <w:uiPriority w:val="99"/>
    <w:rsid w:val="00445504"/>
    <w:rPr>
      <w:rFonts w:ascii="Courier New" w:hAnsi="Courier New"/>
    </w:rPr>
  </w:style>
  <w:style w:type="paragraph" w:styleId="Index1">
    <w:name w:val="index 1"/>
    <w:basedOn w:val="Normal"/>
    <w:next w:val="Normal"/>
    <w:autoRedefine/>
    <w:semiHidden/>
    <w:rsid w:val="00445504"/>
    <w:pPr>
      <w:ind w:left="200" w:hanging="200"/>
    </w:pPr>
  </w:style>
  <w:style w:type="paragraph" w:styleId="Index2">
    <w:name w:val="index 2"/>
    <w:basedOn w:val="Normal"/>
    <w:next w:val="Normal"/>
    <w:autoRedefine/>
    <w:semiHidden/>
    <w:rsid w:val="00445504"/>
    <w:pPr>
      <w:ind w:left="400" w:hanging="200"/>
    </w:pPr>
  </w:style>
  <w:style w:type="paragraph" w:styleId="Index3">
    <w:name w:val="index 3"/>
    <w:basedOn w:val="Normal"/>
    <w:next w:val="Normal"/>
    <w:autoRedefine/>
    <w:semiHidden/>
    <w:rsid w:val="00445504"/>
    <w:pPr>
      <w:ind w:left="600" w:hanging="200"/>
    </w:pPr>
  </w:style>
  <w:style w:type="paragraph" w:styleId="Index4">
    <w:name w:val="index 4"/>
    <w:basedOn w:val="Normal"/>
    <w:next w:val="Normal"/>
    <w:autoRedefine/>
    <w:semiHidden/>
    <w:rsid w:val="00445504"/>
    <w:pPr>
      <w:ind w:left="800" w:hanging="200"/>
    </w:pPr>
  </w:style>
  <w:style w:type="paragraph" w:styleId="Index5">
    <w:name w:val="index 5"/>
    <w:basedOn w:val="Normal"/>
    <w:next w:val="Normal"/>
    <w:autoRedefine/>
    <w:semiHidden/>
    <w:rsid w:val="00445504"/>
    <w:pPr>
      <w:ind w:left="1000" w:hanging="200"/>
    </w:pPr>
  </w:style>
  <w:style w:type="paragraph" w:styleId="Index6">
    <w:name w:val="index 6"/>
    <w:basedOn w:val="Normal"/>
    <w:next w:val="Normal"/>
    <w:autoRedefine/>
    <w:semiHidden/>
    <w:rsid w:val="00445504"/>
    <w:pPr>
      <w:ind w:left="1200" w:hanging="200"/>
    </w:pPr>
  </w:style>
  <w:style w:type="paragraph" w:styleId="Index7">
    <w:name w:val="index 7"/>
    <w:basedOn w:val="Normal"/>
    <w:next w:val="Normal"/>
    <w:autoRedefine/>
    <w:semiHidden/>
    <w:rsid w:val="00445504"/>
    <w:pPr>
      <w:ind w:left="1400" w:hanging="200"/>
    </w:pPr>
  </w:style>
  <w:style w:type="paragraph" w:styleId="Index8">
    <w:name w:val="index 8"/>
    <w:basedOn w:val="Normal"/>
    <w:next w:val="Normal"/>
    <w:autoRedefine/>
    <w:semiHidden/>
    <w:rsid w:val="00445504"/>
    <w:pPr>
      <w:ind w:left="1600" w:hanging="200"/>
    </w:pPr>
  </w:style>
  <w:style w:type="paragraph" w:styleId="Index9">
    <w:name w:val="index 9"/>
    <w:basedOn w:val="Normal"/>
    <w:next w:val="Normal"/>
    <w:autoRedefine/>
    <w:semiHidden/>
    <w:rsid w:val="00445504"/>
    <w:pPr>
      <w:ind w:left="1800" w:hanging="200"/>
    </w:pPr>
  </w:style>
  <w:style w:type="paragraph" w:styleId="IndexHeading">
    <w:name w:val="index heading"/>
    <w:basedOn w:val="Normal"/>
    <w:next w:val="Index1"/>
    <w:semiHidden/>
    <w:rsid w:val="00445504"/>
    <w:rPr>
      <w:b/>
    </w:rPr>
  </w:style>
  <w:style w:type="paragraph" w:styleId="List">
    <w:name w:val="List"/>
    <w:basedOn w:val="Normal"/>
    <w:semiHidden/>
    <w:rsid w:val="00445504"/>
    <w:pPr>
      <w:ind w:left="360" w:hanging="360"/>
    </w:pPr>
  </w:style>
  <w:style w:type="paragraph" w:styleId="List2">
    <w:name w:val="List 2"/>
    <w:basedOn w:val="Normal"/>
    <w:rsid w:val="00445504"/>
    <w:pPr>
      <w:ind w:left="720" w:hanging="360"/>
    </w:pPr>
  </w:style>
  <w:style w:type="paragraph" w:styleId="List3">
    <w:name w:val="List 3"/>
    <w:basedOn w:val="Normal"/>
    <w:rsid w:val="00445504"/>
    <w:pPr>
      <w:ind w:left="1080" w:hanging="360"/>
    </w:pPr>
  </w:style>
  <w:style w:type="paragraph" w:styleId="List4">
    <w:name w:val="List 4"/>
    <w:basedOn w:val="Normal"/>
    <w:rsid w:val="00445504"/>
    <w:pPr>
      <w:ind w:left="1440" w:hanging="360"/>
    </w:pPr>
  </w:style>
  <w:style w:type="paragraph" w:styleId="List5">
    <w:name w:val="List 5"/>
    <w:basedOn w:val="Normal"/>
    <w:rsid w:val="00445504"/>
    <w:pPr>
      <w:ind w:left="1800" w:hanging="360"/>
    </w:pPr>
  </w:style>
  <w:style w:type="paragraph" w:styleId="ListBullet">
    <w:name w:val="List Bullet"/>
    <w:basedOn w:val="Normal"/>
    <w:autoRedefine/>
    <w:rsid w:val="00445504"/>
    <w:pPr>
      <w:numPr>
        <w:numId w:val="3"/>
      </w:numPr>
    </w:pPr>
  </w:style>
  <w:style w:type="paragraph" w:styleId="ListBullet2">
    <w:name w:val="List Bullet 2"/>
    <w:basedOn w:val="Normal"/>
    <w:autoRedefine/>
    <w:rsid w:val="00445504"/>
    <w:pPr>
      <w:numPr>
        <w:numId w:val="4"/>
      </w:numPr>
    </w:pPr>
  </w:style>
  <w:style w:type="paragraph" w:styleId="ListBullet3">
    <w:name w:val="List Bullet 3"/>
    <w:basedOn w:val="Normal"/>
    <w:autoRedefine/>
    <w:rsid w:val="00445504"/>
    <w:pPr>
      <w:numPr>
        <w:numId w:val="5"/>
      </w:numPr>
    </w:pPr>
  </w:style>
  <w:style w:type="paragraph" w:styleId="ListBullet4">
    <w:name w:val="List Bullet 4"/>
    <w:basedOn w:val="Normal"/>
    <w:autoRedefine/>
    <w:rsid w:val="00445504"/>
    <w:pPr>
      <w:numPr>
        <w:numId w:val="6"/>
      </w:numPr>
    </w:pPr>
  </w:style>
  <w:style w:type="paragraph" w:styleId="ListBullet5">
    <w:name w:val="List Bullet 5"/>
    <w:basedOn w:val="Normal"/>
    <w:autoRedefine/>
    <w:rsid w:val="005975B8"/>
    <w:pPr>
      <w:numPr>
        <w:numId w:val="51"/>
      </w:numPr>
      <w:jc w:val="both"/>
    </w:pPr>
  </w:style>
  <w:style w:type="paragraph" w:styleId="ListContinue">
    <w:name w:val="List Continue"/>
    <w:basedOn w:val="Normal"/>
    <w:rsid w:val="00445504"/>
    <w:pPr>
      <w:spacing w:after="120"/>
      <w:ind w:left="360"/>
    </w:pPr>
  </w:style>
  <w:style w:type="paragraph" w:styleId="ListContinue2">
    <w:name w:val="List Continue 2"/>
    <w:basedOn w:val="Normal"/>
    <w:rsid w:val="00445504"/>
    <w:pPr>
      <w:spacing w:after="120"/>
      <w:ind w:left="720"/>
    </w:pPr>
  </w:style>
  <w:style w:type="paragraph" w:styleId="ListContinue3">
    <w:name w:val="List Continue 3"/>
    <w:basedOn w:val="Normal"/>
    <w:rsid w:val="00445504"/>
    <w:pPr>
      <w:spacing w:after="120"/>
      <w:ind w:left="1080"/>
    </w:pPr>
  </w:style>
  <w:style w:type="paragraph" w:styleId="ListContinue4">
    <w:name w:val="List Continue 4"/>
    <w:basedOn w:val="Normal"/>
    <w:rsid w:val="00445504"/>
    <w:pPr>
      <w:spacing w:after="120"/>
      <w:ind w:left="1440"/>
    </w:pPr>
  </w:style>
  <w:style w:type="paragraph" w:styleId="ListContinue5">
    <w:name w:val="List Continue 5"/>
    <w:basedOn w:val="Normal"/>
    <w:rsid w:val="00445504"/>
    <w:pPr>
      <w:spacing w:after="120"/>
      <w:ind w:left="1800"/>
    </w:pPr>
  </w:style>
  <w:style w:type="paragraph" w:styleId="ListNumber">
    <w:name w:val="List Number"/>
    <w:basedOn w:val="Normal"/>
    <w:rsid w:val="00445504"/>
    <w:pPr>
      <w:tabs>
        <w:tab w:val="num" w:pos="720"/>
      </w:tabs>
      <w:ind w:left="720" w:hanging="720"/>
    </w:pPr>
  </w:style>
  <w:style w:type="paragraph" w:styleId="ListNumber2">
    <w:name w:val="List Number 2"/>
    <w:basedOn w:val="Normal"/>
    <w:rsid w:val="00445504"/>
    <w:pPr>
      <w:tabs>
        <w:tab w:val="num" w:pos="720"/>
      </w:tabs>
      <w:ind w:left="720" w:hanging="720"/>
    </w:pPr>
  </w:style>
  <w:style w:type="paragraph" w:styleId="ListNumber3">
    <w:name w:val="List Number 3"/>
    <w:basedOn w:val="Normal"/>
    <w:rsid w:val="00445504"/>
    <w:pPr>
      <w:tabs>
        <w:tab w:val="num" w:pos="720"/>
      </w:tabs>
      <w:ind w:left="720" w:hanging="720"/>
    </w:pPr>
  </w:style>
  <w:style w:type="paragraph" w:styleId="ListNumber4">
    <w:name w:val="List Number 4"/>
    <w:basedOn w:val="Normal"/>
    <w:rsid w:val="00445504"/>
    <w:pPr>
      <w:tabs>
        <w:tab w:val="num" w:pos="720"/>
      </w:tabs>
      <w:ind w:left="720" w:hanging="720"/>
    </w:pPr>
  </w:style>
  <w:style w:type="paragraph" w:styleId="ListNumber5">
    <w:name w:val="List Number 5"/>
    <w:basedOn w:val="Normal"/>
    <w:rsid w:val="00445504"/>
    <w:pPr>
      <w:tabs>
        <w:tab w:val="num" w:pos="720"/>
      </w:tabs>
      <w:ind w:left="720" w:hanging="720"/>
    </w:pPr>
  </w:style>
  <w:style w:type="paragraph" w:styleId="MacroText">
    <w:name w:val="macro"/>
    <w:semiHidden/>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445504"/>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445504"/>
    <w:pPr>
      <w:ind w:left="720"/>
    </w:pPr>
  </w:style>
  <w:style w:type="paragraph" w:styleId="NoteHeading">
    <w:name w:val="Note Heading"/>
    <w:basedOn w:val="Normal"/>
    <w:next w:val="Normal"/>
    <w:rsid w:val="00445504"/>
  </w:style>
  <w:style w:type="paragraph" w:styleId="Salutation">
    <w:name w:val="Salutation"/>
    <w:basedOn w:val="Normal"/>
    <w:next w:val="Normal"/>
    <w:rsid w:val="00445504"/>
  </w:style>
  <w:style w:type="paragraph" w:styleId="Signature">
    <w:name w:val="Signature"/>
    <w:basedOn w:val="Normal"/>
    <w:rsid w:val="00445504"/>
    <w:pPr>
      <w:ind w:left="4320"/>
    </w:pPr>
  </w:style>
  <w:style w:type="paragraph" w:styleId="Subtitle">
    <w:name w:val="Subtitle"/>
    <w:basedOn w:val="Normal"/>
    <w:next w:val="Normal"/>
    <w:uiPriority w:val="11"/>
    <w:qFormat/>
    <w:pPr>
      <w:spacing w:after="60"/>
      <w:jc w:val="center"/>
    </w:pPr>
  </w:style>
  <w:style w:type="paragraph" w:styleId="TableofAuthorities">
    <w:name w:val="table of authorities"/>
    <w:basedOn w:val="Normal"/>
    <w:next w:val="Normal"/>
    <w:semiHidden/>
    <w:rsid w:val="00445504"/>
    <w:pPr>
      <w:ind w:left="200" w:hanging="200"/>
    </w:pPr>
  </w:style>
  <w:style w:type="paragraph" w:styleId="TableofFigures">
    <w:name w:val="table of figures"/>
    <w:basedOn w:val="Normal"/>
    <w:next w:val="Normal"/>
    <w:rsid w:val="00445504"/>
    <w:pPr>
      <w:ind w:left="400" w:hanging="400"/>
    </w:pPr>
  </w:style>
  <w:style w:type="paragraph" w:styleId="TOAHeading">
    <w:name w:val="toa heading"/>
    <w:basedOn w:val="Normal"/>
    <w:next w:val="Normal"/>
    <w:semiHidden/>
    <w:rsid w:val="00445504"/>
    <w:pPr>
      <w:spacing w:before="120"/>
    </w:pPr>
    <w:rPr>
      <w:b/>
    </w:rPr>
  </w:style>
  <w:style w:type="paragraph" w:styleId="TOC1">
    <w:name w:val="toc 1"/>
    <w:basedOn w:val="Normal"/>
    <w:next w:val="Normal"/>
    <w:autoRedefine/>
    <w:uiPriority w:val="39"/>
    <w:rsid w:val="00C27882"/>
    <w:pPr>
      <w:tabs>
        <w:tab w:val="left" w:pos="600"/>
        <w:tab w:val="right" w:pos="8630"/>
      </w:tabs>
    </w:pPr>
  </w:style>
  <w:style w:type="paragraph" w:styleId="TOC2">
    <w:name w:val="toc 2"/>
    <w:basedOn w:val="Normal"/>
    <w:next w:val="Normal"/>
    <w:autoRedefine/>
    <w:uiPriority w:val="39"/>
    <w:rsid w:val="00445504"/>
    <w:pPr>
      <w:ind w:left="200"/>
    </w:pPr>
  </w:style>
  <w:style w:type="paragraph" w:styleId="TOC3">
    <w:name w:val="toc 3"/>
    <w:basedOn w:val="Normal"/>
    <w:next w:val="Normal"/>
    <w:autoRedefine/>
    <w:uiPriority w:val="39"/>
    <w:rsid w:val="00445504"/>
    <w:pPr>
      <w:ind w:left="400"/>
    </w:pPr>
  </w:style>
  <w:style w:type="paragraph" w:styleId="TOC4">
    <w:name w:val="toc 4"/>
    <w:basedOn w:val="Normal"/>
    <w:next w:val="Normal"/>
    <w:autoRedefine/>
    <w:uiPriority w:val="39"/>
    <w:rsid w:val="00445504"/>
    <w:pPr>
      <w:ind w:left="600"/>
    </w:pPr>
  </w:style>
  <w:style w:type="paragraph" w:styleId="TOC5">
    <w:name w:val="toc 5"/>
    <w:basedOn w:val="Normal"/>
    <w:next w:val="Normal"/>
    <w:autoRedefine/>
    <w:uiPriority w:val="39"/>
    <w:rsid w:val="00445504"/>
    <w:pPr>
      <w:ind w:left="800"/>
    </w:pPr>
  </w:style>
  <w:style w:type="paragraph" w:styleId="TOC6">
    <w:name w:val="toc 6"/>
    <w:basedOn w:val="Normal"/>
    <w:next w:val="Normal"/>
    <w:autoRedefine/>
    <w:uiPriority w:val="39"/>
    <w:rsid w:val="00445504"/>
    <w:pPr>
      <w:ind w:left="1000"/>
    </w:pPr>
  </w:style>
  <w:style w:type="paragraph" w:styleId="TOC7">
    <w:name w:val="toc 7"/>
    <w:basedOn w:val="Normal"/>
    <w:next w:val="Normal"/>
    <w:autoRedefine/>
    <w:uiPriority w:val="39"/>
    <w:rsid w:val="00445504"/>
    <w:pPr>
      <w:ind w:left="1200"/>
    </w:pPr>
  </w:style>
  <w:style w:type="paragraph" w:styleId="TOC8">
    <w:name w:val="toc 8"/>
    <w:basedOn w:val="Normal"/>
    <w:next w:val="Normal"/>
    <w:autoRedefine/>
    <w:uiPriority w:val="39"/>
    <w:rsid w:val="00445504"/>
    <w:pPr>
      <w:ind w:left="1400"/>
    </w:pPr>
  </w:style>
  <w:style w:type="paragraph" w:styleId="TOC9">
    <w:name w:val="toc 9"/>
    <w:basedOn w:val="Normal"/>
    <w:next w:val="Normal"/>
    <w:autoRedefine/>
    <w:uiPriority w:val="39"/>
    <w:rsid w:val="00445504"/>
    <w:pPr>
      <w:ind w:left="1600"/>
    </w:pPr>
  </w:style>
  <w:style w:type="character" w:styleId="FollowedHyperlink">
    <w:name w:val="FollowedHyperlink"/>
    <w:uiPriority w:val="99"/>
    <w:rsid w:val="00445504"/>
    <w:rPr>
      <w:color w:val="800080"/>
      <w:u w:val="single"/>
    </w:rPr>
  </w:style>
  <w:style w:type="paragraph" w:styleId="BalloonText">
    <w:name w:val="Balloon Text"/>
    <w:basedOn w:val="Normal"/>
    <w:semiHidden/>
    <w:rsid w:val="00445504"/>
    <w:rPr>
      <w:rFonts w:ascii="Tahoma" w:hAnsi="Tahoma"/>
      <w:sz w:val="16"/>
      <w:szCs w:val="16"/>
    </w:rPr>
  </w:style>
  <w:style w:type="paragraph" w:styleId="CommentSubject">
    <w:name w:val="annotation subject"/>
    <w:basedOn w:val="CommentText"/>
    <w:next w:val="CommentText"/>
    <w:semiHidden/>
    <w:rsid w:val="00445504"/>
    <w:rPr>
      <w:b/>
    </w:rPr>
  </w:style>
  <w:style w:type="character" w:styleId="CommentReference">
    <w:name w:val="annotation reference"/>
    <w:uiPriority w:val="99"/>
    <w:semiHidden/>
    <w:rsid w:val="003633AF"/>
    <w:rPr>
      <w:sz w:val="16"/>
      <w:szCs w:val="16"/>
    </w:rPr>
  </w:style>
  <w:style w:type="character" w:styleId="Strong">
    <w:name w:val="Strong"/>
    <w:uiPriority w:val="22"/>
    <w:qFormat/>
    <w:rsid w:val="0004120E"/>
    <w:rPr>
      <w:b/>
      <w:bCs/>
    </w:rPr>
  </w:style>
  <w:style w:type="character" w:styleId="Emphasis">
    <w:name w:val="Emphasis"/>
    <w:uiPriority w:val="20"/>
    <w:qFormat/>
    <w:rsid w:val="00554BA3"/>
    <w:rPr>
      <w:i/>
      <w:iCs/>
    </w:rPr>
  </w:style>
  <w:style w:type="paragraph" w:styleId="Revision">
    <w:name w:val="Revision"/>
    <w:hidden/>
    <w:uiPriority w:val="99"/>
    <w:semiHidden/>
    <w:rsid w:val="00D6243A"/>
    <w:rPr>
      <w:rFonts w:ascii="Arial" w:hAnsi="Arial"/>
    </w:rPr>
  </w:style>
  <w:style w:type="paragraph" w:styleId="ListParagraph">
    <w:name w:val="List Paragraph"/>
    <w:basedOn w:val="Normal"/>
    <w:uiPriority w:val="34"/>
    <w:qFormat/>
    <w:rsid w:val="00201A2E"/>
    <w:pPr>
      <w:ind w:left="720"/>
    </w:pPr>
  </w:style>
  <w:style w:type="character" w:customStyle="1" w:styleId="footer3">
    <w:name w:val="footer3"/>
    <w:basedOn w:val="DefaultParagraphFont"/>
    <w:rsid w:val="000C75A1"/>
  </w:style>
  <w:style w:type="character" w:customStyle="1" w:styleId="Footer1">
    <w:name w:val="Footer1"/>
    <w:basedOn w:val="DefaultParagraphFont"/>
    <w:rsid w:val="000C75A1"/>
  </w:style>
  <w:style w:type="character" w:customStyle="1" w:styleId="HTMLPreformattedChar">
    <w:name w:val="HTML Preformatted Char"/>
    <w:link w:val="HTMLPreformatted"/>
    <w:uiPriority w:val="99"/>
    <w:rsid w:val="00E24D70"/>
    <w:rPr>
      <w:rFonts w:ascii="Courier New" w:hAnsi="Courier New"/>
    </w:rPr>
  </w:style>
  <w:style w:type="character" w:customStyle="1" w:styleId="moz-txt-citetags">
    <w:name w:val="moz-txt-citetags"/>
    <w:basedOn w:val="DefaultParagraphFont"/>
    <w:rsid w:val="00E24D70"/>
  </w:style>
  <w:style w:type="table" w:styleId="TableGrid">
    <w:name w:val="Table Grid"/>
    <w:aliases w:val="Table Grid empty"/>
    <w:basedOn w:val="TableNormal"/>
    <w:rsid w:val="00531BEE"/>
    <w:tblPr>
      <w:tblBorders>
        <w:top w:val="single" w:sz="4" w:space="0" w:color="auto"/>
        <w:left w:val="single" w:sz="4" w:space="0" w:color="auto"/>
        <w:bottom w:val="single" w:sz="4" w:space="0" w:color="auto"/>
        <w:right w:val="single" w:sz="4" w:space="0" w:color="auto"/>
      </w:tblBorders>
    </w:tblPr>
  </w:style>
  <w:style w:type="table" w:styleId="TableClassic1">
    <w:name w:val="Table Classic 1"/>
    <w:basedOn w:val="TableNormal"/>
    <w:rsid w:val="002B240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summary-subhead">
    <w:name w:val="summary-subhead"/>
    <w:basedOn w:val="DefaultParagraphFont"/>
    <w:rsid w:val="007771E4"/>
  </w:style>
  <w:style w:type="character" w:customStyle="1" w:styleId="Mention1">
    <w:name w:val="Mention1"/>
    <w:basedOn w:val="DefaultParagraphFont"/>
    <w:uiPriority w:val="99"/>
    <w:semiHidden/>
    <w:unhideWhenUsed/>
    <w:rsid w:val="000F38A8"/>
    <w:rPr>
      <w:color w:val="2B579A"/>
      <w:shd w:val="clear" w:color="auto" w:fill="E6E6E6"/>
    </w:rPr>
  </w:style>
  <w:style w:type="character" w:customStyle="1" w:styleId="UnresolvedMention1">
    <w:name w:val="Unresolved Mention1"/>
    <w:basedOn w:val="DefaultParagraphFont"/>
    <w:uiPriority w:val="99"/>
    <w:semiHidden/>
    <w:unhideWhenUsed/>
    <w:rsid w:val="006815CB"/>
    <w:rPr>
      <w:color w:val="605E5C"/>
      <w:shd w:val="clear" w:color="auto" w:fill="E1DFDD"/>
    </w:rPr>
  </w:style>
  <w:style w:type="character" w:customStyle="1" w:styleId="Onopgelostemelding1">
    <w:name w:val="Onopgeloste melding1"/>
    <w:basedOn w:val="DefaultParagraphFont"/>
    <w:uiPriority w:val="99"/>
    <w:semiHidden/>
    <w:unhideWhenUsed/>
    <w:rsid w:val="009223C1"/>
    <w:rPr>
      <w:color w:val="605E5C"/>
      <w:shd w:val="clear" w:color="auto" w:fill="E1DFDD"/>
    </w:rPr>
  </w:style>
  <w:style w:type="character" w:customStyle="1" w:styleId="UnresolvedMention2">
    <w:name w:val="Unresolved Mention2"/>
    <w:basedOn w:val="DefaultParagraphFont"/>
    <w:uiPriority w:val="99"/>
    <w:semiHidden/>
    <w:unhideWhenUsed/>
    <w:rsid w:val="0091156A"/>
    <w:rPr>
      <w:color w:val="605E5C"/>
      <w:shd w:val="clear" w:color="auto" w:fill="E1DFDD"/>
    </w:rPr>
  </w:style>
  <w:style w:type="character" w:customStyle="1" w:styleId="Onopgelostemelding2">
    <w:name w:val="Onopgeloste melding2"/>
    <w:basedOn w:val="DefaultParagraphFont"/>
    <w:uiPriority w:val="99"/>
    <w:semiHidden/>
    <w:unhideWhenUsed/>
    <w:rsid w:val="00164C05"/>
    <w:rPr>
      <w:color w:val="605E5C"/>
      <w:shd w:val="clear" w:color="auto" w:fill="E1DFDD"/>
    </w:rPr>
  </w:style>
  <w:style w:type="character" w:customStyle="1" w:styleId="UnresolvedMention3">
    <w:name w:val="Unresolved Mention3"/>
    <w:basedOn w:val="DefaultParagraphFont"/>
    <w:uiPriority w:val="99"/>
    <w:semiHidden/>
    <w:unhideWhenUsed/>
    <w:rsid w:val="007155B4"/>
    <w:rPr>
      <w:color w:val="605E5C"/>
      <w:shd w:val="clear" w:color="auto" w:fill="E1DFDD"/>
    </w:rPr>
  </w:style>
  <w:style w:type="paragraph" w:customStyle="1" w:styleId="EndNoteBibliographyTitle">
    <w:name w:val="EndNote Bibliography Title"/>
    <w:basedOn w:val="Normal"/>
    <w:link w:val="EndNoteBibliographyTitleChar"/>
    <w:rsid w:val="00B36482"/>
    <w:pPr>
      <w:jc w:val="center"/>
    </w:pPr>
  </w:style>
  <w:style w:type="character" w:customStyle="1" w:styleId="EndNoteBibliographyTitleChar">
    <w:name w:val="EndNote Bibliography Title Char"/>
    <w:basedOn w:val="DefaultParagraphFont"/>
    <w:link w:val="EndNoteBibliographyTitle"/>
    <w:rsid w:val="00B36482"/>
  </w:style>
  <w:style w:type="paragraph" w:customStyle="1" w:styleId="EndNoteBibliography">
    <w:name w:val="EndNote Bibliography"/>
    <w:basedOn w:val="Normal"/>
    <w:link w:val="EndNoteBibliographyChar"/>
    <w:rsid w:val="00B36482"/>
    <w:pPr>
      <w:jc w:val="both"/>
    </w:pPr>
  </w:style>
  <w:style w:type="character" w:customStyle="1" w:styleId="EndNoteBibliographyChar">
    <w:name w:val="EndNote Bibliography Char"/>
    <w:basedOn w:val="DefaultParagraphFont"/>
    <w:link w:val="EndNoteBibliography"/>
    <w:rsid w:val="00B36482"/>
  </w:style>
  <w:style w:type="character" w:styleId="UnresolvedMention">
    <w:name w:val="Unresolved Mention"/>
    <w:basedOn w:val="DefaultParagraphFont"/>
    <w:uiPriority w:val="99"/>
    <w:semiHidden/>
    <w:unhideWhenUsed/>
    <w:rsid w:val="00E819AD"/>
    <w:rPr>
      <w:color w:val="605E5C"/>
      <w:shd w:val="clear" w:color="auto" w:fill="E1DFDD"/>
    </w:rPr>
  </w:style>
  <w:style w:type="character" w:customStyle="1" w:styleId="Heading2Char">
    <w:name w:val="Heading 2 Char"/>
    <w:basedOn w:val="DefaultParagraphFont"/>
    <w:link w:val="Heading2"/>
    <w:uiPriority w:val="9"/>
    <w:rsid w:val="005607A7"/>
  </w:style>
  <w:style w:type="character" w:customStyle="1" w:styleId="Heading3Char">
    <w:name w:val="Heading 3 Char"/>
    <w:basedOn w:val="DefaultParagraphFont"/>
    <w:link w:val="Heading3"/>
    <w:uiPriority w:val="9"/>
    <w:rsid w:val="005607A7"/>
    <w:rPr>
      <w:rFonts w:ascii="Helvetica" w:hAnsi="Helvetica"/>
    </w:rPr>
  </w:style>
  <w:style w:type="paragraph" w:customStyle="1" w:styleId="msonormal0">
    <w:name w:val="msonormal"/>
    <w:basedOn w:val="Normal"/>
    <w:rsid w:val="005607A7"/>
    <w:pPr>
      <w:spacing w:before="100" w:beforeAutospacing="1" w:after="100" w:afterAutospacing="1"/>
    </w:pPr>
  </w:style>
  <w:style w:type="character" w:styleId="HTMLCode">
    <w:name w:val="HTML Code"/>
    <w:basedOn w:val="DefaultParagraphFont"/>
    <w:uiPriority w:val="99"/>
    <w:semiHidden/>
    <w:unhideWhenUsed/>
    <w:rsid w:val="005607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998734">
      <w:bodyDiv w:val="1"/>
      <w:marLeft w:val="0"/>
      <w:marRight w:val="0"/>
      <w:marTop w:val="0"/>
      <w:marBottom w:val="0"/>
      <w:divBdr>
        <w:top w:val="none" w:sz="0" w:space="0" w:color="auto"/>
        <w:left w:val="none" w:sz="0" w:space="0" w:color="auto"/>
        <w:bottom w:val="none" w:sz="0" w:space="0" w:color="auto"/>
        <w:right w:val="none" w:sz="0" w:space="0" w:color="auto"/>
      </w:divBdr>
      <w:divsChild>
        <w:div w:id="441194284">
          <w:marLeft w:val="0"/>
          <w:marRight w:val="0"/>
          <w:marTop w:val="0"/>
          <w:marBottom w:val="0"/>
          <w:divBdr>
            <w:top w:val="none" w:sz="0" w:space="0" w:color="auto"/>
            <w:left w:val="none" w:sz="0" w:space="0" w:color="auto"/>
            <w:bottom w:val="none" w:sz="0" w:space="0" w:color="auto"/>
            <w:right w:val="none" w:sz="0" w:space="0" w:color="auto"/>
          </w:divBdr>
          <w:divsChild>
            <w:div w:id="1017082195">
              <w:marLeft w:val="0"/>
              <w:marRight w:val="0"/>
              <w:marTop w:val="0"/>
              <w:marBottom w:val="0"/>
              <w:divBdr>
                <w:top w:val="none" w:sz="0" w:space="0" w:color="auto"/>
                <w:left w:val="none" w:sz="0" w:space="0" w:color="auto"/>
                <w:bottom w:val="none" w:sz="0" w:space="0" w:color="auto"/>
                <w:right w:val="none" w:sz="0" w:space="0" w:color="auto"/>
              </w:divBdr>
              <w:divsChild>
                <w:div w:id="582253362">
                  <w:marLeft w:val="0"/>
                  <w:marRight w:val="0"/>
                  <w:marTop w:val="0"/>
                  <w:marBottom w:val="0"/>
                  <w:divBdr>
                    <w:top w:val="none" w:sz="0" w:space="0" w:color="auto"/>
                    <w:left w:val="none" w:sz="0" w:space="0" w:color="auto"/>
                    <w:bottom w:val="none" w:sz="0" w:space="0" w:color="auto"/>
                    <w:right w:val="none" w:sz="0" w:space="0" w:color="auto"/>
                  </w:divBdr>
                </w:div>
                <w:div w:id="722211912">
                  <w:marLeft w:val="0"/>
                  <w:marRight w:val="0"/>
                  <w:marTop w:val="0"/>
                  <w:marBottom w:val="0"/>
                  <w:divBdr>
                    <w:top w:val="none" w:sz="0" w:space="0" w:color="auto"/>
                    <w:left w:val="none" w:sz="0" w:space="0" w:color="auto"/>
                    <w:bottom w:val="none" w:sz="0" w:space="0" w:color="auto"/>
                    <w:right w:val="none" w:sz="0" w:space="0" w:color="auto"/>
                  </w:divBdr>
                  <w:divsChild>
                    <w:div w:id="1716076616">
                      <w:marLeft w:val="0"/>
                      <w:marRight w:val="0"/>
                      <w:marTop w:val="0"/>
                      <w:marBottom w:val="0"/>
                      <w:divBdr>
                        <w:top w:val="none" w:sz="0" w:space="0" w:color="auto"/>
                        <w:left w:val="none" w:sz="0" w:space="0" w:color="auto"/>
                        <w:bottom w:val="none" w:sz="0" w:space="0" w:color="auto"/>
                        <w:right w:val="none" w:sz="0" w:space="0" w:color="auto"/>
                      </w:divBdr>
                    </w:div>
                  </w:divsChild>
                </w:div>
                <w:div w:id="1255093022">
                  <w:marLeft w:val="0"/>
                  <w:marRight w:val="0"/>
                  <w:marTop w:val="0"/>
                  <w:marBottom w:val="0"/>
                  <w:divBdr>
                    <w:top w:val="none" w:sz="0" w:space="0" w:color="auto"/>
                    <w:left w:val="none" w:sz="0" w:space="0" w:color="auto"/>
                    <w:bottom w:val="none" w:sz="0" w:space="0" w:color="auto"/>
                    <w:right w:val="none" w:sz="0" w:space="0" w:color="auto"/>
                  </w:divBdr>
                  <w:divsChild>
                    <w:div w:id="56829160">
                      <w:marLeft w:val="0"/>
                      <w:marRight w:val="0"/>
                      <w:marTop w:val="0"/>
                      <w:marBottom w:val="0"/>
                      <w:divBdr>
                        <w:top w:val="none" w:sz="0" w:space="0" w:color="auto"/>
                        <w:left w:val="none" w:sz="0" w:space="0" w:color="auto"/>
                        <w:bottom w:val="none" w:sz="0" w:space="0" w:color="auto"/>
                        <w:right w:val="none" w:sz="0" w:space="0" w:color="auto"/>
                      </w:divBdr>
                    </w:div>
                  </w:divsChild>
                </w:div>
                <w:div w:id="1282879126">
                  <w:marLeft w:val="0"/>
                  <w:marRight w:val="0"/>
                  <w:marTop w:val="0"/>
                  <w:marBottom w:val="0"/>
                  <w:divBdr>
                    <w:top w:val="none" w:sz="0" w:space="0" w:color="auto"/>
                    <w:left w:val="none" w:sz="0" w:space="0" w:color="auto"/>
                    <w:bottom w:val="none" w:sz="0" w:space="0" w:color="auto"/>
                    <w:right w:val="none" w:sz="0" w:space="0" w:color="auto"/>
                  </w:divBdr>
                  <w:divsChild>
                    <w:div w:id="1901481920">
                      <w:marLeft w:val="0"/>
                      <w:marRight w:val="0"/>
                      <w:marTop w:val="0"/>
                      <w:marBottom w:val="0"/>
                      <w:divBdr>
                        <w:top w:val="none" w:sz="0" w:space="0" w:color="auto"/>
                        <w:left w:val="none" w:sz="0" w:space="0" w:color="auto"/>
                        <w:bottom w:val="none" w:sz="0" w:space="0" w:color="auto"/>
                        <w:right w:val="none" w:sz="0" w:space="0" w:color="auto"/>
                      </w:divBdr>
                    </w:div>
                  </w:divsChild>
                </w:div>
                <w:div w:id="1454472155">
                  <w:marLeft w:val="0"/>
                  <w:marRight w:val="0"/>
                  <w:marTop w:val="0"/>
                  <w:marBottom w:val="0"/>
                  <w:divBdr>
                    <w:top w:val="none" w:sz="0" w:space="0" w:color="auto"/>
                    <w:left w:val="none" w:sz="0" w:space="0" w:color="auto"/>
                    <w:bottom w:val="none" w:sz="0" w:space="0" w:color="auto"/>
                    <w:right w:val="none" w:sz="0" w:space="0" w:color="auto"/>
                  </w:divBdr>
                  <w:divsChild>
                    <w:div w:id="126556488">
                      <w:marLeft w:val="0"/>
                      <w:marRight w:val="0"/>
                      <w:marTop w:val="0"/>
                      <w:marBottom w:val="0"/>
                      <w:divBdr>
                        <w:top w:val="none" w:sz="0" w:space="0" w:color="auto"/>
                        <w:left w:val="none" w:sz="0" w:space="0" w:color="auto"/>
                        <w:bottom w:val="none" w:sz="0" w:space="0" w:color="auto"/>
                        <w:right w:val="none" w:sz="0" w:space="0" w:color="auto"/>
                      </w:divBdr>
                    </w:div>
                    <w:div w:id="170293226">
                      <w:marLeft w:val="0"/>
                      <w:marRight w:val="0"/>
                      <w:marTop w:val="0"/>
                      <w:marBottom w:val="0"/>
                      <w:divBdr>
                        <w:top w:val="none" w:sz="0" w:space="0" w:color="auto"/>
                        <w:left w:val="none" w:sz="0" w:space="0" w:color="auto"/>
                        <w:bottom w:val="none" w:sz="0" w:space="0" w:color="auto"/>
                        <w:right w:val="none" w:sz="0" w:space="0" w:color="auto"/>
                      </w:divBdr>
                    </w:div>
                    <w:div w:id="289635043">
                      <w:marLeft w:val="0"/>
                      <w:marRight w:val="0"/>
                      <w:marTop w:val="0"/>
                      <w:marBottom w:val="0"/>
                      <w:divBdr>
                        <w:top w:val="none" w:sz="0" w:space="0" w:color="auto"/>
                        <w:left w:val="none" w:sz="0" w:space="0" w:color="auto"/>
                        <w:bottom w:val="none" w:sz="0" w:space="0" w:color="auto"/>
                        <w:right w:val="none" w:sz="0" w:space="0" w:color="auto"/>
                      </w:divBdr>
                    </w:div>
                    <w:div w:id="593132571">
                      <w:marLeft w:val="0"/>
                      <w:marRight w:val="0"/>
                      <w:marTop w:val="0"/>
                      <w:marBottom w:val="0"/>
                      <w:divBdr>
                        <w:top w:val="none" w:sz="0" w:space="0" w:color="auto"/>
                        <w:left w:val="none" w:sz="0" w:space="0" w:color="auto"/>
                        <w:bottom w:val="none" w:sz="0" w:space="0" w:color="auto"/>
                        <w:right w:val="none" w:sz="0" w:space="0" w:color="auto"/>
                      </w:divBdr>
                    </w:div>
                    <w:div w:id="1965229178">
                      <w:marLeft w:val="0"/>
                      <w:marRight w:val="0"/>
                      <w:marTop w:val="0"/>
                      <w:marBottom w:val="0"/>
                      <w:divBdr>
                        <w:top w:val="none" w:sz="0" w:space="0" w:color="auto"/>
                        <w:left w:val="none" w:sz="0" w:space="0" w:color="auto"/>
                        <w:bottom w:val="none" w:sz="0" w:space="0" w:color="auto"/>
                        <w:right w:val="none" w:sz="0" w:space="0" w:color="auto"/>
                      </w:divBdr>
                    </w:div>
                    <w:div w:id="2022002363">
                      <w:marLeft w:val="0"/>
                      <w:marRight w:val="0"/>
                      <w:marTop w:val="0"/>
                      <w:marBottom w:val="0"/>
                      <w:divBdr>
                        <w:top w:val="none" w:sz="0" w:space="0" w:color="auto"/>
                        <w:left w:val="none" w:sz="0" w:space="0" w:color="auto"/>
                        <w:bottom w:val="none" w:sz="0" w:space="0" w:color="auto"/>
                        <w:right w:val="none" w:sz="0" w:space="0" w:color="auto"/>
                      </w:divBdr>
                    </w:div>
                    <w:div w:id="2023434913">
                      <w:marLeft w:val="0"/>
                      <w:marRight w:val="0"/>
                      <w:marTop w:val="0"/>
                      <w:marBottom w:val="0"/>
                      <w:divBdr>
                        <w:top w:val="none" w:sz="0" w:space="0" w:color="auto"/>
                        <w:left w:val="none" w:sz="0" w:space="0" w:color="auto"/>
                        <w:bottom w:val="none" w:sz="0" w:space="0" w:color="auto"/>
                        <w:right w:val="none" w:sz="0" w:space="0" w:color="auto"/>
                      </w:divBdr>
                      <w:divsChild>
                        <w:div w:id="9966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7081">
                  <w:marLeft w:val="0"/>
                  <w:marRight w:val="0"/>
                  <w:marTop w:val="0"/>
                  <w:marBottom w:val="0"/>
                  <w:divBdr>
                    <w:top w:val="none" w:sz="0" w:space="0" w:color="auto"/>
                    <w:left w:val="none" w:sz="0" w:space="0" w:color="auto"/>
                    <w:bottom w:val="none" w:sz="0" w:space="0" w:color="auto"/>
                    <w:right w:val="none" w:sz="0" w:space="0" w:color="auto"/>
                  </w:divBdr>
                  <w:divsChild>
                    <w:div w:id="93330947">
                      <w:marLeft w:val="0"/>
                      <w:marRight w:val="0"/>
                      <w:marTop w:val="0"/>
                      <w:marBottom w:val="0"/>
                      <w:divBdr>
                        <w:top w:val="none" w:sz="0" w:space="0" w:color="auto"/>
                        <w:left w:val="none" w:sz="0" w:space="0" w:color="auto"/>
                        <w:bottom w:val="none" w:sz="0" w:space="0" w:color="auto"/>
                        <w:right w:val="none" w:sz="0" w:space="0" w:color="auto"/>
                      </w:divBdr>
                    </w:div>
                  </w:divsChild>
                </w:div>
                <w:div w:id="1895501177">
                  <w:marLeft w:val="0"/>
                  <w:marRight w:val="0"/>
                  <w:marTop w:val="0"/>
                  <w:marBottom w:val="0"/>
                  <w:divBdr>
                    <w:top w:val="none" w:sz="0" w:space="0" w:color="auto"/>
                    <w:left w:val="none" w:sz="0" w:space="0" w:color="auto"/>
                    <w:bottom w:val="none" w:sz="0" w:space="0" w:color="auto"/>
                    <w:right w:val="none" w:sz="0" w:space="0" w:color="auto"/>
                  </w:divBdr>
                </w:div>
                <w:div w:id="1908031145">
                  <w:marLeft w:val="0"/>
                  <w:marRight w:val="0"/>
                  <w:marTop w:val="0"/>
                  <w:marBottom w:val="0"/>
                  <w:divBdr>
                    <w:top w:val="none" w:sz="0" w:space="0" w:color="auto"/>
                    <w:left w:val="none" w:sz="0" w:space="0" w:color="auto"/>
                    <w:bottom w:val="none" w:sz="0" w:space="0" w:color="auto"/>
                    <w:right w:val="none" w:sz="0" w:space="0" w:color="auto"/>
                  </w:divBdr>
                </w:div>
                <w:div w:id="1924530841">
                  <w:marLeft w:val="0"/>
                  <w:marRight w:val="0"/>
                  <w:marTop w:val="0"/>
                  <w:marBottom w:val="0"/>
                  <w:divBdr>
                    <w:top w:val="none" w:sz="0" w:space="0" w:color="auto"/>
                    <w:left w:val="none" w:sz="0" w:space="0" w:color="auto"/>
                    <w:bottom w:val="none" w:sz="0" w:space="0" w:color="auto"/>
                    <w:right w:val="none" w:sz="0" w:space="0" w:color="auto"/>
                  </w:divBdr>
                  <w:divsChild>
                    <w:div w:id="721250027">
                      <w:marLeft w:val="0"/>
                      <w:marRight w:val="0"/>
                      <w:marTop w:val="0"/>
                      <w:marBottom w:val="0"/>
                      <w:divBdr>
                        <w:top w:val="none" w:sz="0" w:space="0" w:color="auto"/>
                        <w:left w:val="none" w:sz="0" w:space="0" w:color="auto"/>
                        <w:bottom w:val="none" w:sz="0" w:space="0" w:color="auto"/>
                        <w:right w:val="none" w:sz="0" w:space="0" w:color="auto"/>
                      </w:divBdr>
                    </w:div>
                  </w:divsChild>
                </w:div>
                <w:div w:id="1963463292">
                  <w:marLeft w:val="0"/>
                  <w:marRight w:val="0"/>
                  <w:marTop w:val="0"/>
                  <w:marBottom w:val="0"/>
                  <w:divBdr>
                    <w:top w:val="none" w:sz="0" w:space="0" w:color="auto"/>
                    <w:left w:val="none" w:sz="0" w:space="0" w:color="auto"/>
                    <w:bottom w:val="none" w:sz="0" w:space="0" w:color="auto"/>
                    <w:right w:val="none" w:sz="0" w:space="0" w:color="auto"/>
                  </w:divBdr>
                  <w:divsChild>
                    <w:div w:id="16660221">
                      <w:marLeft w:val="0"/>
                      <w:marRight w:val="0"/>
                      <w:marTop w:val="0"/>
                      <w:marBottom w:val="0"/>
                      <w:divBdr>
                        <w:top w:val="none" w:sz="0" w:space="0" w:color="auto"/>
                        <w:left w:val="none" w:sz="0" w:space="0" w:color="auto"/>
                        <w:bottom w:val="none" w:sz="0" w:space="0" w:color="auto"/>
                        <w:right w:val="none" w:sz="0" w:space="0" w:color="auto"/>
                      </w:divBdr>
                    </w:div>
                    <w:div w:id="1077551398">
                      <w:marLeft w:val="0"/>
                      <w:marRight w:val="0"/>
                      <w:marTop w:val="0"/>
                      <w:marBottom w:val="0"/>
                      <w:divBdr>
                        <w:top w:val="none" w:sz="0" w:space="0" w:color="auto"/>
                        <w:left w:val="none" w:sz="0" w:space="0" w:color="auto"/>
                        <w:bottom w:val="none" w:sz="0" w:space="0" w:color="auto"/>
                        <w:right w:val="none" w:sz="0" w:space="0" w:color="auto"/>
                      </w:divBdr>
                      <w:divsChild>
                        <w:div w:id="264121670">
                          <w:marLeft w:val="0"/>
                          <w:marRight w:val="0"/>
                          <w:marTop w:val="0"/>
                          <w:marBottom w:val="0"/>
                          <w:divBdr>
                            <w:top w:val="none" w:sz="0" w:space="0" w:color="auto"/>
                            <w:left w:val="none" w:sz="0" w:space="0" w:color="auto"/>
                            <w:bottom w:val="none" w:sz="0" w:space="0" w:color="auto"/>
                            <w:right w:val="none" w:sz="0" w:space="0" w:color="auto"/>
                          </w:divBdr>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
                    <w:div w:id="1433697548">
                      <w:marLeft w:val="0"/>
                      <w:marRight w:val="0"/>
                      <w:marTop w:val="0"/>
                      <w:marBottom w:val="0"/>
                      <w:divBdr>
                        <w:top w:val="none" w:sz="0" w:space="0" w:color="auto"/>
                        <w:left w:val="none" w:sz="0" w:space="0" w:color="auto"/>
                        <w:bottom w:val="none" w:sz="0" w:space="0" w:color="auto"/>
                        <w:right w:val="none" w:sz="0" w:space="0" w:color="auto"/>
                      </w:divBdr>
                    </w:div>
                    <w:div w:id="1549419861">
                      <w:marLeft w:val="0"/>
                      <w:marRight w:val="0"/>
                      <w:marTop w:val="0"/>
                      <w:marBottom w:val="0"/>
                      <w:divBdr>
                        <w:top w:val="none" w:sz="0" w:space="0" w:color="auto"/>
                        <w:left w:val="none" w:sz="0" w:space="0" w:color="auto"/>
                        <w:bottom w:val="none" w:sz="0" w:space="0" w:color="auto"/>
                        <w:right w:val="none" w:sz="0" w:space="0" w:color="auto"/>
                      </w:divBdr>
                      <w:divsChild>
                        <w:div w:id="1934825401">
                          <w:marLeft w:val="0"/>
                          <w:marRight w:val="0"/>
                          <w:marTop w:val="0"/>
                          <w:marBottom w:val="0"/>
                          <w:divBdr>
                            <w:top w:val="none" w:sz="0" w:space="0" w:color="auto"/>
                            <w:left w:val="none" w:sz="0" w:space="0" w:color="auto"/>
                            <w:bottom w:val="none" w:sz="0" w:space="0" w:color="auto"/>
                            <w:right w:val="none" w:sz="0" w:space="0" w:color="auto"/>
                          </w:divBdr>
                        </w:div>
                      </w:divsChild>
                    </w:div>
                    <w:div w:id="1656949847">
                      <w:marLeft w:val="0"/>
                      <w:marRight w:val="0"/>
                      <w:marTop w:val="0"/>
                      <w:marBottom w:val="0"/>
                      <w:divBdr>
                        <w:top w:val="none" w:sz="0" w:space="0" w:color="auto"/>
                        <w:left w:val="none" w:sz="0" w:space="0" w:color="auto"/>
                        <w:bottom w:val="none" w:sz="0" w:space="0" w:color="auto"/>
                        <w:right w:val="none" w:sz="0" w:space="0" w:color="auto"/>
                      </w:divBdr>
                    </w:div>
                    <w:div w:id="1715692303">
                      <w:marLeft w:val="0"/>
                      <w:marRight w:val="0"/>
                      <w:marTop w:val="0"/>
                      <w:marBottom w:val="0"/>
                      <w:divBdr>
                        <w:top w:val="none" w:sz="0" w:space="0" w:color="auto"/>
                        <w:left w:val="none" w:sz="0" w:space="0" w:color="auto"/>
                        <w:bottom w:val="none" w:sz="0" w:space="0" w:color="auto"/>
                        <w:right w:val="none" w:sz="0" w:space="0" w:color="auto"/>
                      </w:divBdr>
                    </w:div>
                    <w:div w:id="1801221385">
                      <w:marLeft w:val="0"/>
                      <w:marRight w:val="0"/>
                      <w:marTop w:val="0"/>
                      <w:marBottom w:val="0"/>
                      <w:divBdr>
                        <w:top w:val="none" w:sz="0" w:space="0" w:color="auto"/>
                        <w:left w:val="none" w:sz="0" w:space="0" w:color="auto"/>
                        <w:bottom w:val="none" w:sz="0" w:space="0" w:color="auto"/>
                        <w:right w:val="none" w:sz="0" w:space="0" w:color="auto"/>
                      </w:divBdr>
                    </w:div>
                    <w:div w:id="1999994157">
                      <w:marLeft w:val="0"/>
                      <w:marRight w:val="0"/>
                      <w:marTop w:val="0"/>
                      <w:marBottom w:val="0"/>
                      <w:divBdr>
                        <w:top w:val="none" w:sz="0" w:space="0" w:color="auto"/>
                        <w:left w:val="none" w:sz="0" w:space="0" w:color="auto"/>
                        <w:bottom w:val="none" w:sz="0" w:space="0" w:color="auto"/>
                        <w:right w:val="none" w:sz="0" w:space="0" w:color="auto"/>
                      </w:divBdr>
                    </w:div>
                    <w:div w:id="2103182976">
                      <w:marLeft w:val="0"/>
                      <w:marRight w:val="0"/>
                      <w:marTop w:val="0"/>
                      <w:marBottom w:val="0"/>
                      <w:divBdr>
                        <w:top w:val="none" w:sz="0" w:space="0" w:color="auto"/>
                        <w:left w:val="none" w:sz="0" w:space="0" w:color="auto"/>
                        <w:bottom w:val="none" w:sz="0" w:space="0" w:color="auto"/>
                        <w:right w:val="none" w:sz="0" w:space="0" w:color="auto"/>
                      </w:divBdr>
                      <w:divsChild>
                        <w:div w:id="8411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746558">
          <w:marLeft w:val="0"/>
          <w:marRight w:val="0"/>
          <w:marTop w:val="0"/>
          <w:marBottom w:val="0"/>
          <w:divBdr>
            <w:top w:val="none" w:sz="0" w:space="0" w:color="auto"/>
            <w:left w:val="none" w:sz="0" w:space="0" w:color="auto"/>
            <w:bottom w:val="none" w:sz="0" w:space="0" w:color="auto"/>
            <w:right w:val="none" w:sz="0" w:space="0" w:color="auto"/>
          </w:divBdr>
          <w:divsChild>
            <w:div w:id="1536186992">
              <w:marLeft w:val="0"/>
              <w:marRight w:val="0"/>
              <w:marTop w:val="0"/>
              <w:marBottom w:val="0"/>
              <w:divBdr>
                <w:top w:val="none" w:sz="0" w:space="0" w:color="auto"/>
                <w:left w:val="none" w:sz="0" w:space="0" w:color="auto"/>
                <w:bottom w:val="none" w:sz="0" w:space="0" w:color="auto"/>
                <w:right w:val="none" w:sz="0" w:space="0" w:color="auto"/>
              </w:divBdr>
              <w:divsChild>
                <w:div w:id="313797255">
                  <w:marLeft w:val="0"/>
                  <w:marRight w:val="0"/>
                  <w:marTop w:val="0"/>
                  <w:marBottom w:val="0"/>
                  <w:divBdr>
                    <w:top w:val="none" w:sz="0" w:space="0" w:color="auto"/>
                    <w:left w:val="none" w:sz="0" w:space="0" w:color="auto"/>
                    <w:bottom w:val="none" w:sz="0" w:space="0" w:color="auto"/>
                    <w:right w:val="none" w:sz="0" w:space="0" w:color="auto"/>
                  </w:divBdr>
                </w:div>
                <w:div w:id="413357618">
                  <w:marLeft w:val="0"/>
                  <w:marRight w:val="0"/>
                  <w:marTop w:val="0"/>
                  <w:marBottom w:val="0"/>
                  <w:divBdr>
                    <w:top w:val="none" w:sz="0" w:space="0" w:color="auto"/>
                    <w:left w:val="none" w:sz="0" w:space="0" w:color="auto"/>
                    <w:bottom w:val="none" w:sz="0" w:space="0" w:color="auto"/>
                    <w:right w:val="none" w:sz="0" w:space="0" w:color="auto"/>
                  </w:divBdr>
                </w:div>
                <w:div w:id="1444500165">
                  <w:marLeft w:val="0"/>
                  <w:marRight w:val="0"/>
                  <w:marTop w:val="0"/>
                  <w:marBottom w:val="0"/>
                  <w:divBdr>
                    <w:top w:val="none" w:sz="0" w:space="0" w:color="auto"/>
                    <w:left w:val="none" w:sz="0" w:space="0" w:color="auto"/>
                    <w:bottom w:val="none" w:sz="0" w:space="0" w:color="auto"/>
                    <w:right w:val="none" w:sz="0" w:space="0" w:color="auto"/>
                  </w:divBdr>
                  <w:divsChild>
                    <w:div w:id="401408380">
                      <w:marLeft w:val="0"/>
                      <w:marRight w:val="0"/>
                      <w:marTop w:val="0"/>
                      <w:marBottom w:val="0"/>
                      <w:divBdr>
                        <w:top w:val="none" w:sz="0" w:space="0" w:color="auto"/>
                        <w:left w:val="none" w:sz="0" w:space="0" w:color="auto"/>
                        <w:bottom w:val="none" w:sz="0" w:space="0" w:color="auto"/>
                        <w:right w:val="none" w:sz="0" w:space="0" w:color="auto"/>
                      </w:divBdr>
                    </w:div>
                    <w:div w:id="1153182541">
                      <w:marLeft w:val="0"/>
                      <w:marRight w:val="0"/>
                      <w:marTop w:val="0"/>
                      <w:marBottom w:val="0"/>
                      <w:divBdr>
                        <w:top w:val="none" w:sz="0" w:space="0" w:color="auto"/>
                        <w:left w:val="none" w:sz="0" w:space="0" w:color="auto"/>
                        <w:bottom w:val="none" w:sz="0" w:space="0" w:color="auto"/>
                        <w:right w:val="none" w:sz="0" w:space="0" w:color="auto"/>
                      </w:divBdr>
                    </w:div>
                  </w:divsChild>
                </w:div>
                <w:div w:id="1449616787">
                  <w:marLeft w:val="0"/>
                  <w:marRight w:val="0"/>
                  <w:marTop w:val="0"/>
                  <w:marBottom w:val="0"/>
                  <w:divBdr>
                    <w:top w:val="none" w:sz="0" w:space="0" w:color="auto"/>
                    <w:left w:val="none" w:sz="0" w:space="0" w:color="auto"/>
                    <w:bottom w:val="none" w:sz="0" w:space="0" w:color="auto"/>
                    <w:right w:val="none" w:sz="0" w:space="0" w:color="auto"/>
                  </w:divBdr>
                  <w:divsChild>
                    <w:div w:id="35859527">
                      <w:marLeft w:val="0"/>
                      <w:marRight w:val="0"/>
                      <w:marTop w:val="0"/>
                      <w:marBottom w:val="0"/>
                      <w:divBdr>
                        <w:top w:val="none" w:sz="0" w:space="0" w:color="auto"/>
                        <w:left w:val="none" w:sz="0" w:space="0" w:color="auto"/>
                        <w:bottom w:val="none" w:sz="0" w:space="0" w:color="auto"/>
                        <w:right w:val="none" w:sz="0" w:space="0" w:color="auto"/>
                      </w:divBdr>
                    </w:div>
                  </w:divsChild>
                </w:div>
                <w:div w:id="1525167235">
                  <w:marLeft w:val="0"/>
                  <w:marRight w:val="0"/>
                  <w:marTop w:val="0"/>
                  <w:marBottom w:val="0"/>
                  <w:divBdr>
                    <w:top w:val="none" w:sz="0" w:space="0" w:color="auto"/>
                    <w:left w:val="none" w:sz="0" w:space="0" w:color="auto"/>
                    <w:bottom w:val="none" w:sz="0" w:space="0" w:color="auto"/>
                    <w:right w:val="none" w:sz="0" w:space="0" w:color="auto"/>
                  </w:divBdr>
                  <w:divsChild>
                    <w:div w:id="66613932">
                      <w:marLeft w:val="0"/>
                      <w:marRight w:val="0"/>
                      <w:marTop w:val="0"/>
                      <w:marBottom w:val="0"/>
                      <w:divBdr>
                        <w:top w:val="none" w:sz="0" w:space="0" w:color="auto"/>
                        <w:left w:val="none" w:sz="0" w:space="0" w:color="auto"/>
                        <w:bottom w:val="none" w:sz="0" w:space="0" w:color="auto"/>
                        <w:right w:val="none" w:sz="0" w:space="0" w:color="auto"/>
                      </w:divBdr>
                      <w:divsChild>
                        <w:div w:id="1314026104">
                          <w:marLeft w:val="0"/>
                          <w:marRight w:val="0"/>
                          <w:marTop w:val="0"/>
                          <w:marBottom w:val="0"/>
                          <w:divBdr>
                            <w:top w:val="none" w:sz="0" w:space="0" w:color="auto"/>
                            <w:left w:val="none" w:sz="0" w:space="0" w:color="auto"/>
                            <w:bottom w:val="none" w:sz="0" w:space="0" w:color="auto"/>
                            <w:right w:val="none" w:sz="0" w:space="0" w:color="auto"/>
                          </w:divBdr>
                        </w:div>
                      </w:divsChild>
                    </w:div>
                    <w:div w:id="125902146">
                      <w:marLeft w:val="0"/>
                      <w:marRight w:val="0"/>
                      <w:marTop w:val="0"/>
                      <w:marBottom w:val="0"/>
                      <w:divBdr>
                        <w:top w:val="none" w:sz="0" w:space="0" w:color="auto"/>
                        <w:left w:val="none" w:sz="0" w:space="0" w:color="auto"/>
                        <w:bottom w:val="none" w:sz="0" w:space="0" w:color="auto"/>
                        <w:right w:val="none" w:sz="0" w:space="0" w:color="auto"/>
                      </w:divBdr>
                    </w:div>
                    <w:div w:id="222372415">
                      <w:marLeft w:val="0"/>
                      <w:marRight w:val="0"/>
                      <w:marTop w:val="0"/>
                      <w:marBottom w:val="0"/>
                      <w:divBdr>
                        <w:top w:val="none" w:sz="0" w:space="0" w:color="auto"/>
                        <w:left w:val="none" w:sz="0" w:space="0" w:color="auto"/>
                        <w:bottom w:val="none" w:sz="0" w:space="0" w:color="auto"/>
                        <w:right w:val="none" w:sz="0" w:space="0" w:color="auto"/>
                      </w:divBdr>
                      <w:divsChild>
                        <w:div w:id="1672945583">
                          <w:marLeft w:val="0"/>
                          <w:marRight w:val="0"/>
                          <w:marTop w:val="0"/>
                          <w:marBottom w:val="0"/>
                          <w:divBdr>
                            <w:top w:val="none" w:sz="0" w:space="0" w:color="auto"/>
                            <w:left w:val="none" w:sz="0" w:space="0" w:color="auto"/>
                            <w:bottom w:val="none" w:sz="0" w:space="0" w:color="auto"/>
                            <w:right w:val="none" w:sz="0" w:space="0" w:color="auto"/>
                          </w:divBdr>
                        </w:div>
                      </w:divsChild>
                    </w:div>
                    <w:div w:id="684404257">
                      <w:marLeft w:val="0"/>
                      <w:marRight w:val="0"/>
                      <w:marTop w:val="0"/>
                      <w:marBottom w:val="0"/>
                      <w:divBdr>
                        <w:top w:val="none" w:sz="0" w:space="0" w:color="auto"/>
                        <w:left w:val="none" w:sz="0" w:space="0" w:color="auto"/>
                        <w:bottom w:val="none" w:sz="0" w:space="0" w:color="auto"/>
                        <w:right w:val="none" w:sz="0" w:space="0" w:color="auto"/>
                      </w:divBdr>
                    </w:div>
                    <w:div w:id="1047148032">
                      <w:marLeft w:val="0"/>
                      <w:marRight w:val="0"/>
                      <w:marTop w:val="0"/>
                      <w:marBottom w:val="0"/>
                      <w:divBdr>
                        <w:top w:val="none" w:sz="0" w:space="0" w:color="auto"/>
                        <w:left w:val="none" w:sz="0" w:space="0" w:color="auto"/>
                        <w:bottom w:val="none" w:sz="0" w:space="0" w:color="auto"/>
                        <w:right w:val="none" w:sz="0" w:space="0" w:color="auto"/>
                      </w:divBdr>
                      <w:divsChild>
                        <w:div w:id="1218973551">
                          <w:marLeft w:val="0"/>
                          <w:marRight w:val="0"/>
                          <w:marTop w:val="0"/>
                          <w:marBottom w:val="0"/>
                          <w:divBdr>
                            <w:top w:val="none" w:sz="0" w:space="0" w:color="auto"/>
                            <w:left w:val="none" w:sz="0" w:space="0" w:color="auto"/>
                            <w:bottom w:val="none" w:sz="0" w:space="0" w:color="auto"/>
                            <w:right w:val="none" w:sz="0" w:space="0" w:color="auto"/>
                          </w:divBdr>
                        </w:div>
                      </w:divsChild>
                    </w:div>
                    <w:div w:id="1300264380">
                      <w:marLeft w:val="0"/>
                      <w:marRight w:val="0"/>
                      <w:marTop w:val="0"/>
                      <w:marBottom w:val="0"/>
                      <w:divBdr>
                        <w:top w:val="none" w:sz="0" w:space="0" w:color="auto"/>
                        <w:left w:val="none" w:sz="0" w:space="0" w:color="auto"/>
                        <w:bottom w:val="none" w:sz="0" w:space="0" w:color="auto"/>
                        <w:right w:val="none" w:sz="0" w:space="0" w:color="auto"/>
                      </w:divBdr>
                    </w:div>
                    <w:div w:id="1466970906">
                      <w:marLeft w:val="0"/>
                      <w:marRight w:val="0"/>
                      <w:marTop w:val="0"/>
                      <w:marBottom w:val="0"/>
                      <w:divBdr>
                        <w:top w:val="none" w:sz="0" w:space="0" w:color="auto"/>
                        <w:left w:val="none" w:sz="0" w:space="0" w:color="auto"/>
                        <w:bottom w:val="none" w:sz="0" w:space="0" w:color="auto"/>
                        <w:right w:val="none" w:sz="0" w:space="0" w:color="auto"/>
                      </w:divBdr>
                    </w:div>
                    <w:div w:id="19543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5322">
          <w:marLeft w:val="0"/>
          <w:marRight w:val="0"/>
          <w:marTop w:val="0"/>
          <w:marBottom w:val="0"/>
          <w:divBdr>
            <w:top w:val="none" w:sz="0" w:space="0" w:color="auto"/>
            <w:left w:val="none" w:sz="0" w:space="0" w:color="auto"/>
            <w:bottom w:val="none" w:sz="0" w:space="0" w:color="auto"/>
            <w:right w:val="none" w:sz="0" w:space="0" w:color="auto"/>
          </w:divBdr>
          <w:divsChild>
            <w:div w:id="469447664">
              <w:marLeft w:val="0"/>
              <w:marRight w:val="0"/>
              <w:marTop w:val="0"/>
              <w:marBottom w:val="0"/>
              <w:divBdr>
                <w:top w:val="none" w:sz="0" w:space="0" w:color="auto"/>
                <w:left w:val="none" w:sz="0" w:space="0" w:color="auto"/>
                <w:bottom w:val="none" w:sz="0" w:space="0" w:color="auto"/>
                <w:right w:val="none" w:sz="0" w:space="0" w:color="auto"/>
              </w:divBdr>
              <w:divsChild>
                <w:div w:id="623465149">
                  <w:marLeft w:val="0"/>
                  <w:marRight w:val="0"/>
                  <w:marTop w:val="0"/>
                  <w:marBottom w:val="0"/>
                  <w:divBdr>
                    <w:top w:val="none" w:sz="0" w:space="0" w:color="auto"/>
                    <w:left w:val="none" w:sz="0" w:space="0" w:color="auto"/>
                    <w:bottom w:val="none" w:sz="0" w:space="0" w:color="auto"/>
                    <w:right w:val="none" w:sz="0" w:space="0" w:color="auto"/>
                  </w:divBdr>
                  <w:divsChild>
                    <w:div w:id="945576980">
                      <w:marLeft w:val="0"/>
                      <w:marRight w:val="0"/>
                      <w:marTop w:val="0"/>
                      <w:marBottom w:val="0"/>
                      <w:divBdr>
                        <w:top w:val="none" w:sz="0" w:space="0" w:color="auto"/>
                        <w:left w:val="none" w:sz="0" w:space="0" w:color="auto"/>
                        <w:bottom w:val="none" w:sz="0" w:space="0" w:color="auto"/>
                        <w:right w:val="none" w:sz="0" w:space="0" w:color="auto"/>
                      </w:divBdr>
                    </w:div>
                    <w:div w:id="1208376034">
                      <w:marLeft w:val="0"/>
                      <w:marRight w:val="0"/>
                      <w:marTop w:val="0"/>
                      <w:marBottom w:val="0"/>
                      <w:divBdr>
                        <w:top w:val="none" w:sz="0" w:space="0" w:color="auto"/>
                        <w:left w:val="none" w:sz="0" w:space="0" w:color="auto"/>
                        <w:bottom w:val="none" w:sz="0" w:space="0" w:color="auto"/>
                        <w:right w:val="none" w:sz="0" w:space="0" w:color="auto"/>
                      </w:divBdr>
                    </w:div>
                    <w:div w:id="1668285125">
                      <w:marLeft w:val="0"/>
                      <w:marRight w:val="0"/>
                      <w:marTop w:val="0"/>
                      <w:marBottom w:val="0"/>
                      <w:divBdr>
                        <w:top w:val="none" w:sz="0" w:space="0" w:color="auto"/>
                        <w:left w:val="none" w:sz="0" w:space="0" w:color="auto"/>
                        <w:bottom w:val="none" w:sz="0" w:space="0" w:color="auto"/>
                        <w:right w:val="none" w:sz="0" w:space="0" w:color="auto"/>
                      </w:divBdr>
                    </w:div>
                    <w:div w:id="2121339990">
                      <w:marLeft w:val="0"/>
                      <w:marRight w:val="0"/>
                      <w:marTop w:val="0"/>
                      <w:marBottom w:val="0"/>
                      <w:divBdr>
                        <w:top w:val="none" w:sz="0" w:space="0" w:color="auto"/>
                        <w:left w:val="none" w:sz="0" w:space="0" w:color="auto"/>
                        <w:bottom w:val="none" w:sz="0" w:space="0" w:color="auto"/>
                        <w:right w:val="none" w:sz="0" w:space="0" w:color="auto"/>
                      </w:divBdr>
                    </w:div>
                  </w:divsChild>
                </w:div>
                <w:div w:id="1153836433">
                  <w:marLeft w:val="0"/>
                  <w:marRight w:val="0"/>
                  <w:marTop w:val="0"/>
                  <w:marBottom w:val="0"/>
                  <w:divBdr>
                    <w:top w:val="none" w:sz="0" w:space="0" w:color="auto"/>
                    <w:left w:val="none" w:sz="0" w:space="0" w:color="auto"/>
                    <w:bottom w:val="none" w:sz="0" w:space="0" w:color="auto"/>
                    <w:right w:val="none" w:sz="0" w:space="0" w:color="auto"/>
                  </w:divBdr>
                  <w:divsChild>
                    <w:div w:id="439877886">
                      <w:marLeft w:val="0"/>
                      <w:marRight w:val="0"/>
                      <w:marTop w:val="0"/>
                      <w:marBottom w:val="0"/>
                      <w:divBdr>
                        <w:top w:val="none" w:sz="0" w:space="0" w:color="auto"/>
                        <w:left w:val="none" w:sz="0" w:space="0" w:color="auto"/>
                        <w:bottom w:val="none" w:sz="0" w:space="0" w:color="auto"/>
                        <w:right w:val="none" w:sz="0" w:space="0" w:color="auto"/>
                      </w:divBdr>
                    </w:div>
                    <w:div w:id="558053930">
                      <w:marLeft w:val="0"/>
                      <w:marRight w:val="0"/>
                      <w:marTop w:val="0"/>
                      <w:marBottom w:val="0"/>
                      <w:divBdr>
                        <w:top w:val="none" w:sz="0" w:space="0" w:color="auto"/>
                        <w:left w:val="none" w:sz="0" w:space="0" w:color="auto"/>
                        <w:bottom w:val="none" w:sz="0" w:space="0" w:color="auto"/>
                        <w:right w:val="none" w:sz="0" w:space="0" w:color="auto"/>
                      </w:divBdr>
                    </w:div>
                    <w:div w:id="736175226">
                      <w:marLeft w:val="0"/>
                      <w:marRight w:val="0"/>
                      <w:marTop w:val="0"/>
                      <w:marBottom w:val="0"/>
                      <w:divBdr>
                        <w:top w:val="none" w:sz="0" w:space="0" w:color="auto"/>
                        <w:left w:val="none" w:sz="0" w:space="0" w:color="auto"/>
                        <w:bottom w:val="none" w:sz="0" w:space="0" w:color="auto"/>
                        <w:right w:val="none" w:sz="0" w:space="0" w:color="auto"/>
                      </w:divBdr>
                    </w:div>
                    <w:div w:id="780799997">
                      <w:marLeft w:val="0"/>
                      <w:marRight w:val="0"/>
                      <w:marTop w:val="0"/>
                      <w:marBottom w:val="0"/>
                      <w:divBdr>
                        <w:top w:val="none" w:sz="0" w:space="0" w:color="auto"/>
                        <w:left w:val="none" w:sz="0" w:space="0" w:color="auto"/>
                        <w:bottom w:val="none" w:sz="0" w:space="0" w:color="auto"/>
                        <w:right w:val="none" w:sz="0" w:space="0" w:color="auto"/>
                      </w:divBdr>
                    </w:div>
                    <w:div w:id="926232865">
                      <w:marLeft w:val="0"/>
                      <w:marRight w:val="0"/>
                      <w:marTop w:val="0"/>
                      <w:marBottom w:val="0"/>
                      <w:divBdr>
                        <w:top w:val="none" w:sz="0" w:space="0" w:color="auto"/>
                        <w:left w:val="none" w:sz="0" w:space="0" w:color="auto"/>
                        <w:bottom w:val="none" w:sz="0" w:space="0" w:color="auto"/>
                        <w:right w:val="none" w:sz="0" w:space="0" w:color="auto"/>
                      </w:divBdr>
                    </w:div>
                    <w:div w:id="1033650886">
                      <w:marLeft w:val="0"/>
                      <w:marRight w:val="0"/>
                      <w:marTop w:val="0"/>
                      <w:marBottom w:val="0"/>
                      <w:divBdr>
                        <w:top w:val="none" w:sz="0" w:space="0" w:color="auto"/>
                        <w:left w:val="none" w:sz="0" w:space="0" w:color="auto"/>
                        <w:bottom w:val="none" w:sz="0" w:space="0" w:color="auto"/>
                        <w:right w:val="none" w:sz="0" w:space="0" w:color="auto"/>
                      </w:divBdr>
                    </w:div>
                    <w:div w:id="1488791173">
                      <w:marLeft w:val="0"/>
                      <w:marRight w:val="0"/>
                      <w:marTop w:val="0"/>
                      <w:marBottom w:val="0"/>
                      <w:divBdr>
                        <w:top w:val="none" w:sz="0" w:space="0" w:color="auto"/>
                        <w:left w:val="none" w:sz="0" w:space="0" w:color="auto"/>
                        <w:bottom w:val="none" w:sz="0" w:space="0" w:color="auto"/>
                        <w:right w:val="none" w:sz="0" w:space="0" w:color="auto"/>
                      </w:divBdr>
                    </w:div>
                    <w:div w:id="1785535851">
                      <w:marLeft w:val="0"/>
                      <w:marRight w:val="0"/>
                      <w:marTop w:val="0"/>
                      <w:marBottom w:val="0"/>
                      <w:divBdr>
                        <w:top w:val="none" w:sz="0" w:space="0" w:color="auto"/>
                        <w:left w:val="none" w:sz="0" w:space="0" w:color="auto"/>
                        <w:bottom w:val="none" w:sz="0" w:space="0" w:color="auto"/>
                        <w:right w:val="none" w:sz="0" w:space="0" w:color="auto"/>
                      </w:divBdr>
                    </w:div>
                    <w:div w:id="2070685609">
                      <w:marLeft w:val="0"/>
                      <w:marRight w:val="0"/>
                      <w:marTop w:val="0"/>
                      <w:marBottom w:val="0"/>
                      <w:divBdr>
                        <w:top w:val="none" w:sz="0" w:space="0" w:color="auto"/>
                        <w:left w:val="none" w:sz="0" w:space="0" w:color="auto"/>
                        <w:bottom w:val="none" w:sz="0" w:space="0" w:color="auto"/>
                        <w:right w:val="none" w:sz="0" w:space="0" w:color="auto"/>
                      </w:divBdr>
                    </w:div>
                  </w:divsChild>
                </w:div>
                <w:div w:id="1200165383">
                  <w:marLeft w:val="0"/>
                  <w:marRight w:val="0"/>
                  <w:marTop w:val="0"/>
                  <w:marBottom w:val="0"/>
                  <w:divBdr>
                    <w:top w:val="none" w:sz="0" w:space="0" w:color="auto"/>
                    <w:left w:val="none" w:sz="0" w:space="0" w:color="auto"/>
                    <w:bottom w:val="none" w:sz="0" w:space="0" w:color="auto"/>
                    <w:right w:val="none" w:sz="0" w:space="0" w:color="auto"/>
                  </w:divBdr>
                  <w:divsChild>
                    <w:div w:id="632053258">
                      <w:marLeft w:val="0"/>
                      <w:marRight w:val="0"/>
                      <w:marTop w:val="0"/>
                      <w:marBottom w:val="0"/>
                      <w:divBdr>
                        <w:top w:val="none" w:sz="0" w:space="0" w:color="auto"/>
                        <w:left w:val="none" w:sz="0" w:space="0" w:color="auto"/>
                        <w:bottom w:val="none" w:sz="0" w:space="0" w:color="auto"/>
                        <w:right w:val="none" w:sz="0" w:space="0" w:color="auto"/>
                      </w:divBdr>
                    </w:div>
                    <w:div w:id="1270506320">
                      <w:marLeft w:val="0"/>
                      <w:marRight w:val="0"/>
                      <w:marTop w:val="0"/>
                      <w:marBottom w:val="0"/>
                      <w:divBdr>
                        <w:top w:val="none" w:sz="0" w:space="0" w:color="auto"/>
                        <w:left w:val="none" w:sz="0" w:space="0" w:color="auto"/>
                        <w:bottom w:val="none" w:sz="0" w:space="0" w:color="auto"/>
                        <w:right w:val="none" w:sz="0" w:space="0" w:color="auto"/>
                      </w:divBdr>
                    </w:div>
                    <w:div w:id="1841382013">
                      <w:marLeft w:val="0"/>
                      <w:marRight w:val="0"/>
                      <w:marTop w:val="0"/>
                      <w:marBottom w:val="0"/>
                      <w:divBdr>
                        <w:top w:val="none" w:sz="0" w:space="0" w:color="auto"/>
                        <w:left w:val="none" w:sz="0" w:space="0" w:color="auto"/>
                        <w:bottom w:val="none" w:sz="0" w:space="0" w:color="auto"/>
                        <w:right w:val="none" w:sz="0" w:space="0" w:color="auto"/>
                      </w:divBdr>
                    </w:div>
                    <w:div w:id="2087680321">
                      <w:marLeft w:val="0"/>
                      <w:marRight w:val="0"/>
                      <w:marTop w:val="0"/>
                      <w:marBottom w:val="0"/>
                      <w:divBdr>
                        <w:top w:val="none" w:sz="0" w:space="0" w:color="auto"/>
                        <w:left w:val="none" w:sz="0" w:space="0" w:color="auto"/>
                        <w:bottom w:val="none" w:sz="0" w:space="0" w:color="auto"/>
                        <w:right w:val="none" w:sz="0" w:space="0" w:color="auto"/>
                      </w:divBdr>
                    </w:div>
                  </w:divsChild>
                </w:div>
                <w:div w:id="1256128718">
                  <w:marLeft w:val="0"/>
                  <w:marRight w:val="0"/>
                  <w:marTop w:val="0"/>
                  <w:marBottom w:val="0"/>
                  <w:divBdr>
                    <w:top w:val="none" w:sz="0" w:space="0" w:color="auto"/>
                    <w:left w:val="none" w:sz="0" w:space="0" w:color="auto"/>
                    <w:bottom w:val="none" w:sz="0" w:space="0" w:color="auto"/>
                    <w:right w:val="none" w:sz="0" w:space="0" w:color="auto"/>
                  </w:divBdr>
                  <w:divsChild>
                    <w:div w:id="593830015">
                      <w:marLeft w:val="0"/>
                      <w:marRight w:val="0"/>
                      <w:marTop w:val="0"/>
                      <w:marBottom w:val="0"/>
                      <w:divBdr>
                        <w:top w:val="none" w:sz="0" w:space="0" w:color="auto"/>
                        <w:left w:val="none" w:sz="0" w:space="0" w:color="auto"/>
                        <w:bottom w:val="none" w:sz="0" w:space="0" w:color="auto"/>
                        <w:right w:val="none" w:sz="0" w:space="0" w:color="auto"/>
                      </w:divBdr>
                    </w:div>
                    <w:div w:id="596014319">
                      <w:marLeft w:val="0"/>
                      <w:marRight w:val="0"/>
                      <w:marTop w:val="0"/>
                      <w:marBottom w:val="0"/>
                      <w:divBdr>
                        <w:top w:val="none" w:sz="0" w:space="0" w:color="auto"/>
                        <w:left w:val="none" w:sz="0" w:space="0" w:color="auto"/>
                        <w:bottom w:val="none" w:sz="0" w:space="0" w:color="auto"/>
                        <w:right w:val="none" w:sz="0" w:space="0" w:color="auto"/>
                      </w:divBdr>
                    </w:div>
                    <w:div w:id="1153064778">
                      <w:marLeft w:val="0"/>
                      <w:marRight w:val="0"/>
                      <w:marTop w:val="0"/>
                      <w:marBottom w:val="0"/>
                      <w:divBdr>
                        <w:top w:val="none" w:sz="0" w:space="0" w:color="auto"/>
                        <w:left w:val="none" w:sz="0" w:space="0" w:color="auto"/>
                        <w:bottom w:val="none" w:sz="0" w:space="0" w:color="auto"/>
                        <w:right w:val="none" w:sz="0" w:space="0" w:color="auto"/>
                      </w:divBdr>
                    </w:div>
                    <w:div w:id="1227106245">
                      <w:marLeft w:val="0"/>
                      <w:marRight w:val="0"/>
                      <w:marTop w:val="0"/>
                      <w:marBottom w:val="0"/>
                      <w:divBdr>
                        <w:top w:val="none" w:sz="0" w:space="0" w:color="auto"/>
                        <w:left w:val="none" w:sz="0" w:space="0" w:color="auto"/>
                        <w:bottom w:val="none" w:sz="0" w:space="0" w:color="auto"/>
                        <w:right w:val="none" w:sz="0" w:space="0" w:color="auto"/>
                      </w:divBdr>
                    </w:div>
                  </w:divsChild>
                </w:div>
                <w:div w:id="1639645728">
                  <w:marLeft w:val="0"/>
                  <w:marRight w:val="0"/>
                  <w:marTop w:val="0"/>
                  <w:marBottom w:val="0"/>
                  <w:divBdr>
                    <w:top w:val="none" w:sz="0" w:space="0" w:color="auto"/>
                    <w:left w:val="none" w:sz="0" w:space="0" w:color="auto"/>
                    <w:bottom w:val="none" w:sz="0" w:space="0" w:color="auto"/>
                    <w:right w:val="none" w:sz="0" w:space="0" w:color="auto"/>
                  </w:divBdr>
                  <w:divsChild>
                    <w:div w:id="1868909645">
                      <w:marLeft w:val="0"/>
                      <w:marRight w:val="0"/>
                      <w:marTop w:val="0"/>
                      <w:marBottom w:val="0"/>
                      <w:divBdr>
                        <w:top w:val="none" w:sz="0" w:space="0" w:color="auto"/>
                        <w:left w:val="none" w:sz="0" w:space="0" w:color="auto"/>
                        <w:bottom w:val="none" w:sz="0" w:space="0" w:color="auto"/>
                        <w:right w:val="none" w:sz="0" w:space="0" w:color="auto"/>
                      </w:divBdr>
                    </w:div>
                  </w:divsChild>
                </w:div>
                <w:div w:id="1672290329">
                  <w:marLeft w:val="0"/>
                  <w:marRight w:val="0"/>
                  <w:marTop w:val="0"/>
                  <w:marBottom w:val="0"/>
                  <w:divBdr>
                    <w:top w:val="none" w:sz="0" w:space="0" w:color="auto"/>
                    <w:left w:val="none" w:sz="0" w:space="0" w:color="auto"/>
                    <w:bottom w:val="none" w:sz="0" w:space="0" w:color="auto"/>
                    <w:right w:val="none" w:sz="0" w:space="0" w:color="auto"/>
                  </w:divBdr>
                  <w:divsChild>
                    <w:div w:id="416487842">
                      <w:marLeft w:val="0"/>
                      <w:marRight w:val="0"/>
                      <w:marTop w:val="0"/>
                      <w:marBottom w:val="0"/>
                      <w:divBdr>
                        <w:top w:val="none" w:sz="0" w:space="0" w:color="auto"/>
                        <w:left w:val="none" w:sz="0" w:space="0" w:color="auto"/>
                        <w:bottom w:val="none" w:sz="0" w:space="0" w:color="auto"/>
                        <w:right w:val="none" w:sz="0" w:space="0" w:color="auto"/>
                      </w:divBdr>
                    </w:div>
                    <w:div w:id="596904952">
                      <w:marLeft w:val="0"/>
                      <w:marRight w:val="0"/>
                      <w:marTop w:val="0"/>
                      <w:marBottom w:val="0"/>
                      <w:divBdr>
                        <w:top w:val="none" w:sz="0" w:space="0" w:color="auto"/>
                        <w:left w:val="none" w:sz="0" w:space="0" w:color="auto"/>
                        <w:bottom w:val="none" w:sz="0" w:space="0" w:color="auto"/>
                        <w:right w:val="none" w:sz="0" w:space="0" w:color="auto"/>
                      </w:divBdr>
                    </w:div>
                    <w:div w:id="847788288">
                      <w:marLeft w:val="0"/>
                      <w:marRight w:val="0"/>
                      <w:marTop w:val="0"/>
                      <w:marBottom w:val="0"/>
                      <w:divBdr>
                        <w:top w:val="none" w:sz="0" w:space="0" w:color="auto"/>
                        <w:left w:val="none" w:sz="0" w:space="0" w:color="auto"/>
                        <w:bottom w:val="none" w:sz="0" w:space="0" w:color="auto"/>
                        <w:right w:val="none" w:sz="0" w:space="0" w:color="auto"/>
                      </w:divBdr>
                    </w:div>
                    <w:div w:id="947081259">
                      <w:marLeft w:val="0"/>
                      <w:marRight w:val="0"/>
                      <w:marTop w:val="0"/>
                      <w:marBottom w:val="0"/>
                      <w:divBdr>
                        <w:top w:val="none" w:sz="0" w:space="0" w:color="auto"/>
                        <w:left w:val="none" w:sz="0" w:space="0" w:color="auto"/>
                        <w:bottom w:val="none" w:sz="0" w:space="0" w:color="auto"/>
                        <w:right w:val="none" w:sz="0" w:space="0" w:color="auto"/>
                      </w:divBdr>
                    </w:div>
                    <w:div w:id="1087268761">
                      <w:marLeft w:val="0"/>
                      <w:marRight w:val="0"/>
                      <w:marTop w:val="0"/>
                      <w:marBottom w:val="0"/>
                      <w:divBdr>
                        <w:top w:val="none" w:sz="0" w:space="0" w:color="auto"/>
                        <w:left w:val="none" w:sz="0" w:space="0" w:color="auto"/>
                        <w:bottom w:val="none" w:sz="0" w:space="0" w:color="auto"/>
                        <w:right w:val="none" w:sz="0" w:space="0" w:color="auto"/>
                      </w:divBdr>
                    </w:div>
                    <w:div w:id="1348212717">
                      <w:marLeft w:val="0"/>
                      <w:marRight w:val="0"/>
                      <w:marTop w:val="0"/>
                      <w:marBottom w:val="0"/>
                      <w:divBdr>
                        <w:top w:val="none" w:sz="0" w:space="0" w:color="auto"/>
                        <w:left w:val="none" w:sz="0" w:space="0" w:color="auto"/>
                        <w:bottom w:val="none" w:sz="0" w:space="0" w:color="auto"/>
                        <w:right w:val="none" w:sz="0" w:space="0" w:color="auto"/>
                      </w:divBdr>
                    </w:div>
                  </w:divsChild>
                </w:div>
                <w:div w:id="1919751646">
                  <w:marLeft w:val="0"/>
                  <w:marRight w:val="0"/>
                  <w:marTop w:val="0"/>
                  <w:marBottom w:val="0"/>
                  <w:divBdr>
                    <w:top w:val="none" w:sz="0" w:space="0" w:color="auto"/>
                    <w:left w:val="none" w:sz="0" w:space="0" w:color="auto"/>
                    <w:bottom w:val="none" w:sz="0" w:space="0" w:color="auto"/>
                    <w:right w:val="none" w:sz="0" w:space="0" w:color="auto"/>
                  </w:divBdr>
                  <w:divsChild>
                    <w:div w:id="63576467">
                      <w:marLeft w:val="0"/>
                      <w:marRight w:val="0"/>
                      <w:marTop w:val="0"/>
                      <w:marBottom w:val="0"/>
                      <w:divBdr>
                        <w:top w:val="none" w:sz="0" w:space="0" w:color="auto"/>
                        <w:left w:val="none" w:sz="0" w:space="0" w:color="auto"/>
                        <w:bottom w:val="none" w:sz="0" w:space="0" w:color="auto"/>
                        <w:right w:val="none" w:sz="0" w:space="0" w:color="auto"/>
                      </w:divBdr>
                    </w:div>
                    <w:div w:id="751127817">
                      <w:marLeft w:val="0"/>
                      <w:marRight w:val="0"/>
                      <w:marTop w:val="0"/>
                      <w:marBottom w:val="0"/>
                      <w:divBdr>
                        <w:top w:val="none" w:sz="0" w:space="0" w:color="auto"/>
                        <w:left w:val="none" w:sz="0" w:space="0" w:color="auto"/>
                        <w:bottom w:val="none" w:sz="0" w:space="0" w:color="auto"/>
                        <w:right w:val="none" w:sz="0" w:space="0" w:color="auto"/>
                      </w:divBdr>
                    </w:div>
                    <w:div w:id="786698481">
                      <w:marLeft w:val="0"/>
                      <w:marRight w:val="0"/>
                      <w:marTop w:val="0"/>
                      <w:marBottom w:val="0"/>
                      <w:divBdr>
                        <w:top w:val="none" w:sz="0" w:space="0" w:color="auto"/>
                        <w:left w:val="none" w:sz="0" w:space="0" w:color="auto"/>
                        <w:bottom w:val="none" w:sz="0" w:space="0" w:color="auto"/>
                        <w:right w:val="none" w:sz="0" w:space="0" w:color="auto"/>
                      </w:divBdr>
                    </w:div>
                    <w:div w:id="15794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75746">
          <w:marLeft w:val="0"/>
          <w:marRight w:val="0"/>
          <w:marTop w:val="0"/>
          <w:marBottom w:val="0"/>
          <w:divBdr>
            <w:top w:val="none" w:sz="0" w:space="0" w:color="auto"/>
            <w:left w:val="none" w:sz="0" w:space="0" w:color="auto"/>
            <w:bottom w:val="none" w:sz="0" w:space="0" w:color="auto"/>
            <w:right w:val="none" w:sz="0" w:space="0" w:color="auto"/>
          </w:divBdr>
          <w:divsChild>
            <w:div w:id="394746457">
              <w:marLeft w:val="0"/>
              <w:marRight w:val="0"/>
              <w:marTop w:val="0"/>
              <w:marBottom w:val="0"/>
              <w:divBdr>
                <w:top w:val="none" w:sz="0" w:space="0" w:color="auto"/>
                <w:left w:val="none" w:sz="0" w:space="0" w:color="auto"/>
                <w:bottom w:val="none" w:sz="0" w:space="0" w:color="auto"/>
                <w:right w:val="none" w:sz="0" w:space="0" w:color="auto"/>
              </w:divBdr>
            </w:div>
          </w:divsChild>
        </w:div>
        <w:div w:id="1248997345">
          <w:marLeft w:val="0"/>
          <w:marRight w:val="0"/>
          <w:marTop w:val="0"/>
          <w:marBottom w:val="0"/>
          <w:divBdr>
            <w:top w:val="none" w:sz="0" w:space="0" w:color="auto"/>
            <w:left w:val="none" w:sz="0" w:space="0" w:color="auto"/>
            <w:bottom w:val="none" w:sz="0" w:space="0" w:color="auto"/>
            <w:right w:val="none" w:sz="0" w:space="0" w:color="auto"/>
          </w:divBdr>
          <w:divsChild>
            <w:div w:id="1087308845">
              <w:marLeft w:val="0"/>
              <w:marRight w:val="0"/>
              <w:marTop w:val="0"/>
              <w:marBottom w:val="0"/>
              <w:divBdr>
                <w:top w:val="none" w:sz="0" w:space="0" w:color="auto"/>
                <w:left w:val="none" w:sz="0" w:space="0" w:color="auto"/>
                <w:bottom w:val="none" w:sz="0" w:space="0" w:color="auto"/>
                <w:right w:val="none" w:sz="0" w:space="0" w:color="auto"/>
              </w:divBdr>
              <w:divsChild>
                <w:div w:id="102772140">
                  <w:marLeft w:val="0"/>
                  <w:marRight w:val="0"/>
                  <w:marTop w:val="0"/>
                  <w:marBottom w:val="0"/>
                  <w:divBdr>
                    <w:top w:val="none" w:sz="0" w:space="0" w:color="auto"/>
                    <w:left w:val="none" w:sz="0" w:space="0" w:color="auto"/>
                    <w:bottom w:val="none" w:sz="0" w:space="0" w:color="auto"/>
                    <w:right w:val="none" w:sz="0" w:space="0" w:color="auto"/>
                  </w:divBdr>
                </w:div>
                <w:div w:id="505444414">
                  <w:marLeft w:val="0"/>
                  <w:marRight w:val="0"/>
                  <w:marTop w:val="0"/>
                  <w:marBottom w:val="0"/>
                  <w:divBdr>
                    <w:top w:val="none" w:sz="0" w:space="0" w:color="auto"/>
                    <w:left w:val="none" w:sz="0" w:space="0" w:color="auto"/>
                    <w:bottom w:val="none" w:sz="0" w:space="0" w:color="auto"/>
                    <w:right w:val="none" w:sz="0" w:space="0" w:color="auto"/>
                  </w:divBdr>
                </w:div>
                <w:div w:id="677582220">
                  <w:marLeft w:val="0"/>
                  <w:marRight w:val="0"/>
                  <w:marTop w:val="0"/>
                  <w:marBottom w:val="0"/>
                  <w:divBdr>
                    <w:top w:val="none" w:sz="0" w:space="0" w:color="auto"/>
                    <w:left w:val="none" w:sz="0" w:space="0" w:color="auto"/>
                    <w:bottom w:val="none" w:sz="0" w:space="0" w:color="auto"/>
                    <w:right w:val="none" w:sz="0" w:space="0" w:color="auto"/>
                  </w:divBdr>
                </w:div>
                <w:div w:id="13804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801">
          <w:marLeft w:val="0"/>
          <w:marRight w:val="0"/>
          <w:marTop w:val="0"/>
          <w:marBottom w:val="0"/>
          <w:divBdr>
            <w:top w:val="none" w:sz="0" w:space="0" w:color="auto"/>
            <w:left w:val="none" w:sz="0" w:space="0" w:color="auto"/>
            <w:bottom w:val="none" w:sz="0" w:space="0" w:color="auto"/>
            <w:right w:val="none" w:sz="0" w:space="0" w:color="auto"/>
          </w:divBdr>
          <w:divsChild>
            <w:div w:id="1506901166">
              <w:marLeft w:val="0"/>
              <w:marRight w:val="0"/>
              <w:marTop w:val="0"/>
              <w:marBottom w:val="0"/>
              <w:divBdr>
                <w:top w:val="none" w:sz="0" w:space="0" w:color="auto"/>
                <w:left w:val="none" w:sz="0" w:space="0" w:color="auto"/>
                <w:bottom w:val="none" w:sz="0" w:space="0" w:color="auto"/>
                <w:right w:val="none" w:sz="0" w:space="0" w:color="auto"/>
              </w:divBdr>
              <w:divsChild>
                <w:div w:id="233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273">
          <w:marLeft w:val="0"/>
          <w:marRight w:val="0"/>
          <w:marTop w:val="0"/>
          <w:marBottom w:val="0"/>
          <w:divBdr>
            <w:top w:val="none" w:sz="0" w:space="0" w:color="auto"/>
            <w:left w:val="none" w:sz="0" w:space="0" w:color="auto"/>
            <w:bottom w:val="none" w:sz="0" w:space="0" w:color="auto"/>
            <w:right w:val="none" w:sz="0" w:space="0" w:color="auto"/>
          </w:divBdr>
          <w:divsChild>
            <w:div w:id="1785541451">
              <w:marLeft w:val="0"/>
              <w:marRight w:val="0"/>
              <w:marTop w:val="0"/>
              <w:marBottom w:val="0"/>
              <w:divBdr>
                <w:top w:val="none" w:sz="0" w:space="0" w:color="auto"/>
                <w:left w:val="none" w:sz="0" w:space="0" w:color="auto"/>
                <w:bottom w:val="none" w:sz="0" w:space="0" w:color="auto"/>
                <w:right w:val="none" w:sz="0" w:space="0" w:color="auto"/>
              </w:divBdr>
              <w:divsChild>
                <w:div w:id="780028486">
                  <w:marLeft w:val="0"/>
                  <w:marRight w:val="0"/>
                  <w:marTop w:val="0"/>
                  <w:marBottom w:val="0"/>
                  <w:divBdr>
                    <w:top w:val="none" w:sz="0" w:space="0" w:color="auto"/>
                    <w:left w:val="none" w:sz="0" w:space="0" w:color="auto"/>
                    <w:bottom w:val="none" w:sz="0" w:space="0" w:color="auto"/>
                    <w:right w:val="none" w:sz="0" w:space="0" w:color="auto"/>
                  </w:divBdr>
                  <w:divsChild>
                    <w:div w:id="1284457677">
                      <w:marLeft w:val="0"/>
                      <w:marRight w:val="0"/>
                      <w:marTop w:val="0"/>
                      <w:marBottom w:val="0"/>
                      <w:divBdr>
                        <w:top w:val="none" w:sz="0" w:space="0" w:color="auto"/>
                        <w:left w:val="none" w:sz="0" w:space="0" w:color="auto"/>
                        <w:bottom w:val="none" w:sz="0" w:space="0" w:color="auto"/>
                        <w:right w:val="none" w:sz="0" w:space="0" w:color="auto"/>
                      </w:divBdr>
                    </w:div>
                  </w:divsChild>
                </w:div>
                <w:div w:id="15577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406">
          <w:marLeft w:val="0"/>
          <w:marRight w:val="0"/>
          <w:marTop w:val="0"/>
          <w:marBottom w:val="0"/>
          <w:divBdr>
            <w:top w:val="none" w:sz="0" w:space="0" w:color="auto"/>
            <w:left w:val="none" w:sz="0" w:space="0" w:color="auto"/>
            <w:bottom w:val="none" w:sz="0" w:space="0" w:color="auto"/>
            <w:right w:val="none" w:sz="0" w:space="0" w:color="auto"/>
          </w:divBdr>
          <w:divsChild>
            <w:div w:id="1115833084">
              <w:marLeft w:val="0"/>
              <w:marRight w:val="0"/>
              <w:marTop w:val="0"/>
              <w:marBottom w:val="0"/>
              <w:divBdr>
                <w:top w:val="none" w:sz="0" w:space="0" w:color="auto"/>
                <w:left w:val="none" w:sz="0" w:space="0" w:color="auto"/>
                <w:bottom w:val="none" w:sz="0" w:space="0" w:color="auto"/>
                <w:right w:val="none" w:sz="0" w:space="0" w:color="auto"/>
              </w:divBdr>
              <w:divsChild>
                <w:div w:id="35089836">
                  <w:marLeft w:val="0"/>
                  <w:marRight w:val="0"/>
                  <w:marTop w:val="0"/>
                  <w:marBottom w:val="0"/>
                  <w:divBdr>
                    <w:top w:val="none" w:sz="0" w:space="0" w:color="auto"/>
                    <w:left w:val="none" w:sz="0" w:space="0" w:color="auto"/>
                    <w:bottom w:val="none" w:sz="0" w:space="0" w:color="auto"/>
                    <w:right w:val="none" w:sz="0" w:space="0" w:color="auto"/>
                  </w:divBdr>
                  <w:divsChild>
                    <w:div w:id="532108386">
                      <w:marLeft w:val="0"/>
                      <w:marRight w:val="0"/>
                      <w:marTop w:val="0"/>
                      <w:marBottom w:val="0"/>
                      <w:divBdr>
                        <w:top w:val="none" w:sz="0" w:space="0" w:color="auto"/>
                        <w:left w:val="none" w:sz="0" w:space="0" w:color="auto"/>
                        <w:bottom w:val="none" w:sz="0" w:space="0" w:color="auto"/>
                        <w:right w:val="none" w:sz="0" w:space="0" w:color="auto"/>
                      </w:divBdr>
                    </w:div>
                  </w:divsChild>
                </w:div>
                <w:div w:id="98718263">
                  <w:marLeft w:val="0"/>
                  <w:marRight w:val="0"/>
                  <w:marTop w:val="0"/>
                  <w:marBottom w:val="0"/>
                  <w:divBdr>
                    <w:top w:val="none" w:sz="0" w:space="0" w:color="auto"/>
                    <w:left w:val="none" w:sz="0" w:space="0" w:color="auto"/>
                    <w:bottom w:val="none" w:sz="0" w:space="0" w:color="auto"/>
                    <w:right w:val="none" w:sz="0" w:space="0" w:color="auto"/>
                  </w:divBdr>
                  <w:divsChild>
                    <w:div w:id="707990383">
                      <w:marLeft w:val="0"/>
                      <w:marRight w:val="0"/>
                      <w:marTop w:val="0"/>
                      <w:marBottom w:val="0"/>
                      <w:divBdr>
                        <w:top w:val="none" w:sz="0" w:space="0" w:color="auto"/>
                        <w:left w:val="none" w:sz="0" w:space="0" w:color="auto"/>
                        <w:bottom w:val="none" w:sz="0" w:space="0" w:color="auto"/>
                        <w:right w:val="none" w:sz="0" w:space="0" w:color="auto"/>
                      </w:divBdr>
                    </w:div>
                  </w:divsChild>
                </w:div>
                <w:div w:id="112753891">
                  <w:marLeft w:val="0"/>
                  <w:marRight w:val="0"/>
                  <w:marTop w:val="0"/>
                  <w:marBottom w:val="0"/>
                  <w:divBdr>
                    <w:top w:val="none" w:sz="0" w:space="0" w:color="auto"/>
                    <w:left w:val="none" w:sz="0" w:space="0" w:color="auto"/>
                    <w:bottom w:val="none" w:sz="0" w:space="0" w:color="auto"/>
                    <w:right w:val="none" w:sz="0" w:space="0" w:color="auto"/>
                  </w:divBdr>
                  <w:divsChild>
                    <w:div w:id="263733321">
                      <w:marLeft w:val="0"/>
                      <w:marRight w:val="0"/>
                      <w:marTop w:val="0"/>
                      <w:marBottom w:val="0"/>
                      <w:divBdr>
                        <w:top w:val="none" w:sz="0" w:space="0" w:color="auto"/>
                        <w:left w:val="none" w:sz="0" w:space="0" w:color="auto"/>
                        <w:bottom w:val="none" w:sz="0" w:space="0" w:color="auto"/>
                        <w:right w:val="none" w:sz="0" w:space="0" w:color="auto"/>
                      </w:divBdr>
                    </w:div>
                    <w:div w:id="573246984">
                      <w:marLeft w:val="0"/>
                      <w:marRight w:val="0"/>
                      <w:marTop w:val="0"/>
                      <w:marBottom w:val="0"/>
                      <w:divBdr>
                        <w:top w:val="none" w:sz="0" w:space="0" w:color="auto"/>
                        <w:left w:val="none" w:sz="0" w:space="0" w:color="auto"/>
                        <w:bottom w:val="none" w:sz="0" w:space="0" w:color="auto"/>
                        <w:right w:val="none" w:sz="0" w:space="0" w:color="auto"/>
                      </w:divBdr>
                    </w:div>
                    <w:div w:id="693505820">
                      <w:marLeft w:val="0"/>
                      <w:marRight w:val="0"/>
                      <w:marTop w:val="0"/>
                      <w:marBottom w:val="0"/>
                      <w:divBdr>
                        <w:top w:val="none" w:sz="0" w:space="0" w:color="auto"/>
                        <w:left w:val="none" w:sz="0" w:space="0" w:color="auto"/>
                        <w:bottom w:val="none" w:sz="0" w:space="0" w:color="auto"/>
                        <w:right w:val="none" w:sz="0" w:space="0" w:color="auto"/>
                      </w:divBdr>
                    </w:div>
                    <w:div w:id="1351447707">
                      <w:marLeft w:val="0"/>
                      <w:marRight w:val="0"/>
                      <w:marTop w:val="0"/>
                      <w:marBottom w:val="0"/>
                      <w:divBdr>
                        <w:top w:val="none" w:sz="0" w:space="0" w:color="auto"/>
                        <w:left w:val="none" w:sz="0" w:space="0" w:color="auto"/>
                        <w:bottom w:val="none" w:sz="0" w:space="0" w:color="auto"/>
                        <w:right w:val="none" w:sz="0" w:space="0" w:color="auto"/>
                      </w:divBdr>
                      <w:divsChild>
                        <w:div w:id="997878773">
                          <w:marLeft w:val="0"/>
                          <w:marRight w:val="0"/>
                          <w:marTop w:val="0"/>
                          <w:marBottom w:val="0"/>
                          <w:divBdr>
                            <w:top w:val="none" w:sz="0" w:space="0" w:color="auto"/>
                            <w:left w:val="none" w:sz="0" w:space="0" w:color="auto"/>
                            <w:bottom w:val="none" w:sz="0" w:space="0" w:color="auto"/>
                            <w:right w:val="none" w:sz="0" w:space="0" w:color="auto"/>
                          </w:divBdr>
                          <w:divsChild>
                            <w:div w:id="1284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1161">
                  <w:marLeft w:val="0"/>
                  <w:marRight w:val="0"/>
                  <w:marTop w:val="0"/>
                  <w:marBottom w:val="0"/>
                  <w:divBdr>
                    <w:top w:val="none" w:sz="0" w:space="0" w:color="auto"/>
                    <w:left w:val="none" w:sz="0" w:space="0" w:color="auto"/>
                    <w:bottom w:val="none" w:sz="0" w:space="0" w:color="auto"/>
                    <w:right w:val="none" w:sz="0" w:space="0" w:color="auto"/>
                  </w:divBdr>
                  <w:divsChild>
                    <w:div w:id="527111440">
                      <w:marLeft w:val="0"/>
                      <w:marRight w:val="0"/>
                      <w:marTop w:val="0"/>
                      <w:marBottom w:val="0"/>
                      <w:divBdr>
                        <w:top w:val="none" w:sz="0" w:space="0" w:color="auto"/>
                        <w:left w:val="none" w:sz="0" w:space="0" w:color="auto"/>
                        <w:bottom w:val="none" w:sz="0" w:space="0" w:color="auto"/>
                        <w:right w:val="none" w:sz="0" w:space="0" w:color="auto"/>
                      </w:divBdr>
                    </w:div>
                  </w:divsChild>
                </w:div>
                <w:div w:id="333993107">
                  <w:marLeft w:val="0"/>
                  <w:marRight w:val="0"/>
                  <w:marTop w:val="0"/>
                  <w:marBottom w:val="0"/>
                  <w:divBdr>
                    <w:top w:val="none" w:sz="0" w:space="0" w:color="auto"/>
                    <w:left w:val="none" w:sz="0" w:space="0" w:color="auto"/>
                    <w:bottom w:val="none" w:sz="0" w:space="0" w:color="auto"/>
                    <w:right w:val="none" w:sz="0" w:space="0" w:color="auto"/>
                  </w:divBdr>
                </w:div>
                <w:div w:id="1058823281">
                  <w:marLeft w:val="0"/>
                  <w:marRight w:val="0"/>
                  <w:marTop w:val="0"/>
                  <w:marBottom w:val="0"/>
                  <w:divBdr>
                    <w:top w:val="none" w:sz="0" w:space="0" w:color="auto"/>
                    <w:left w:val="none" w:sz="0" w:space="0" w:color="auto"/>
                    <w:bottom w:val="none" w:sz="0" w:space="0" w:color="auto"/>
                    <w:right w:val="none" w:sz="0" w:space="0" w:color="auto"/>
                  </w:divBdr>
                  <w:divsChild>
                    <w:div w:id="386758762">
                      <w:marLeft w:val="0"/>
                      <w:marRight w:val="0"/>
                      <w:marTop w:val="0"/>
                      <w:marBottom w:val="0"/>
                      <w:divBdr>
                        <w:top w:val="none" w:sz="0" w:space="0" w:color="auto"/>
                        <w:left w:val="none" w:sz="0" w:space="0" w:color="auto"/>
                        <w:bottom w:val="none" w:sz="0" w:space="0" w:color="auto"/>
                        <w:right w:val="none" w:sz="0" w:space="0" w:color="auto"/>
                      </w:divBdr>
                    </w:div>
                    <w:div w:id="399639513">
                      <w:marLeft w:val="0"/>
                      <w:marRight w:val="0"/>
                      <w:marTop w:val="0"/>
                      <w:marBottom w:val="0"/>
                      <w:divBdr>
                        <w:top w:val="none" w:sz="0" w:space="0" w:color="auto"/>
                        <w:left w:val="none" w:sz="0" w:space="0" w:color="auto"/>
                        <w:bottom w:val="none" w:sz="0" w:space="0" w:color="auto"/>
                        <w:right w:val="none" w:sz="0" w:space="0" w:color="auto"/>
                      </w:divBdr>
                    </w:div>
                    <w:div w:id="457994561">
                      <w:marLeft w:val="0"/>
                      <w:marRight w:val="0"/>
                      <w:marTop w:val="0"/>
                      <w:marBottom w:val="0"/>
                      <w:divBdr>
                        <w:top w:val="none" w:sz="0" w:space="0" w:color="auto"/>
                        <w:left w:val="none" w:sz="0" w:space="0" w:color="auto"/>
                        <w:bottom w:val="none" w:sz="0" w:space="0" w:color="auto"/>
                        <w:right w:val="none" w:sz="0" w:space="0" w:color="auto"/>
                      </w:divBdr>
                    </w:div>
                    <w:div w:id="882905473">
                      <w:marLeft w:val="0"/>
                      <w:marRight w:val="0"/>
                      <w:marTop w:val="0"/>
                      <w:marBottom w:val="0"/>
                      <w:divBdr>
                        <w:top w:val="none" w:sz="0" w:space="0" w:color="auto"/>
                        <w:left w:val="none" w:sz="0" w:space="0" w:color="auto"/>
                        <w:bottom w:val="none" w:sz="0" w:space="0" w:color="auto"/>
                        <w:right w:val="none" w:sz="0" w:space="0" w:color="auto"/>
                      </w:divBdr>
                    </w:div>
                    <w:div w:id="890117787">
                      <w:marLeft w:val="0"/>
                      <w:marRight w:val="0"/>
                      <w:marTop w:val="0"/>
                      <w:marBottom w:val="0"/>
                      <w:divBdr>
                        <w:top w:val="none" w:sz="0" w:space="0" w:color="auto"/>
                        <w:left w:val="none" w:sz="0" w:space="0" w:color="auto"/>
                        <w:bottom w:val="none" w:sz="0" w:space="0" w:color="auto"/>
                        <w:right w:val="none" w:sz="0" w:space="0" w:color="auto"/>
                      </w:divBdr>
                      <w:divsChild>
                        <w:div w:id="89400785">
                          <w:marLeft w:val="0"/>
                          <w:marRight w:val="0"/>
                          <w:marTop w:val="0"/>
                          <w:marBottom w:val="0"/>
                          <w:divBdr>
                            <w:top w:val="none" w:sz="0" w:space="0" w:color="auto"/>
                            <w:left w:val="none" w:sz="0" w:space="0" w:color="auto"/>
                            <w:bottom w:val="none" w:sz="0" w:space="0" w:color="auto"/>
                            <w:right w:val="none" w:sz="0" w:space="0" w:color="auto"/>
                          </w:divBdr>
                        </w:div>
                      </w:divsChild>
                    </w:div>
                    <w:div w:id="1946619504">
                      <w:marLeft w:val="0"/>
                      <w:marRight w:val="0"/>
                      <w:marTop w:val="0"/>
                      <w:marBottom w:val="0"/>
                      <w:divBdr>
                        <w:top w:val="none" w:sz="0" w:space="0" w:color="auto"/>
                        <w:left w:val="none" w:sz="0" w:space="0" w:color="auto"/>
                        <w:bottom w:val="none" w:sz="0" w:space="0" w:color="auto"/>
                        <w:right w:val="none" w:sz="0" w:space="0" w:color="auto"/>
                      </w:divBdr>
                    </w:div>
                  </w:divsChild>
                </w:div>
                <w:div w:id="20807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6720">
          <w:marLeft w:val="0"/>
          <w:marRight w:val="0"/>
          <w:marTop w:val="0"/>
          <w:marBottom w:val="0"/>
          <w:divBdr>
            <w:top w:val="none" w:sz="0" w:space="0" w:color="auto"/>
            <w:left w:val="none" w:sz="0" w:space="0" w:color="auto"/>
            <w:bottom w:val="none" w:sz="0" w:space="0" w:color="auto"/>
            <w:right w:val="none" w:sz="0" w:space="0" w:color="auto"/>
          </w:divBdr>
          <w:divsChild>
            <w:div w:id="520124391">
              <w:marLeft w:val="0"/>
              <w:marRight w:val="0"/>
              <w:marTop w:val="0"/>
              <w:marBottom w:val="0"/>
              <w:divBdr>
                <w:top w:val="none" w:sz="0" w:space="0" w:color="auto"/>
                <w:left w:val="none" w:sz="0" w:space="0" w:color="auto"/>
                <w:bottom w:val="none" w:sz="0" w:space="0" w:color="auto"/>
                <w:right w:val="none" w:sz="0" w:space="0" w:color="auto"/>
              </w:divBdr>
              <w:divsChild>
                <w:div w:id="1527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8653">
      <w:bodyDiv w:val="1"/>
      <w:marLeft w:val="0"/>
      <w:marRight w:val="0"/>
      <w:marTop w:val="0"/>
      <w:marBottom w:val="0"/>
      <w:divBdr>
        <w:top w:val="none" w:sz="0" w:space="0" w:color="auto"/>
        <w:left w:val="none" w:sz="0" w:space="0" w:color="auto"/>
        <w:bottom w:val="none" w:sz="0" w:space="0" w:color="auto"/>
        <w:right w:val="none" w:sz="0" w:space="0" w:color="auto"/>
      </w:divBdr>
    </w:div>
    <w:div w:id="396127596">
      <w:bodyDiv w:val="1"/>
      <w:marLeft w:val="0"/>
      <w:marRight w:val="0"/>
      <w:marTop w:val="0"/>
      <w:marBottom w:val="0"/>
      <w:divBdr>
        <w:top w:val="none" w:sz="0" w:space="0" w:color="auto"/>
        <w:left w:val="none" w:sz="0" w:space="0" w:color="auto"/>
        <w:bottom w:val="none" w:sz="0" w:space="0" w:color="auto"/>
        <w:right w:val="none" w:sz="0" w:space="0" w:color="auto"/>
      </w:divBdr>
    </w:div>
    <w:div w:id="405764590">
      <w:bodyDiv w:val="1"/>
      <w:marLeft w:val="0"/>
      <w:marRight w:val="0"/>
      <w:marTop w:val="0"/>
      <w:marBottom w:val="0"/>
      <w:divBdr>
        <w:top w:val="none" w:sz="0" w:space="0" w:color="auto"/>
        <w:left w:val="none" w:sz="0" w:space="0" w:color="auto"/>
        <w:bottom w:val="none" w:sz="0" w:space="0" w:color="auto"/>
        <w:right w:val="none" w:sz="0" w:space="0" w:color="auto"/>
      </w:divBdr>
    </w:div>
    <w:div w:id="457725604">
      <w:bodyDiv w:val="1"/>
      <w:marLeft w:val="0"/>
      <w:marRight w:val="0"/>
      <w:marTop w:val="0"/>
      <w:marBottom w:val="0"/>
      <w:divBdr>
        <w:top w:val="none" w:sz="0" w:space="0" w:color="auto"/>
        <w:left w:val="none" w:sz="0" w:space="0" w:color="auto"/>
        <w:bottom w:val="none" w:sz="0" w:space="0" w:color="auto"/>
        <w:right w:val="none" w:sz="0" w:space="0" w:color="auto"/>
      </w:divBdr>
    </w:div>
    <w:div w:id="460996848">
      <w:bodyDiv w:val="1"/>
      <w:marLeft w:val="0"/>
      <w:marRight w:val="0"/>
      <w:marTop w:val="0"/>
      <w:marBottom w:val="0"/>
      <w:divBdr>
        <w:top w:val="none" w:sz="0" w:space="0" w:color="auto"/>
        <w:left w:val="none" w:sz="0" w:space="0" w:color="auto"/>
        <w:bottom w:val="none" w:sz="0" w:space="0" w:color="auto"/>
        <w:right w:val="none" w:sz="0" w:space="0" w:color="auto"/>
      </w:divBdr>
    </w:div>
    <w:div w:id="614560482">
      <w:bodyDiv w:val="1"/>
      <w:marLeft w:val="0"/>
      <w:marRight w:val="0"/>
      <w:marTop w:val="0"/>
      <w:marBottom w:val="0"/>
      <w:divBdr>
        <w:top w:val="none" w:sz="0" w:space="0" w:color="auto"/>
        <w:left w:val="none" w:sz="0" w:space="0" w:color="auto"/>
        <w:bottom w:val="none" w:sz="0" w:space="0" w:color="auto"/>
        <w:right w:val="none" w:sz="0" w:space="0" w:color="auto"/>
      </w:divBdr>
    </w:div>
    <w:div w:id="700210745">
      <w:bodyDiv w:val="1"/>
      <w:marLeft w:val="0"/>
      <w:marRight w:val="0"/>
      <w:marTop w:val="0"/>
      <w:marBottom w:val="0"/>
      <w:divBdr>
        <w:top w:val="none" w:sz="0" w:space="0" w:color="auto"/>
        <w:left w:val="none" w:sz="0" w:space="0" w:color="auto"/>
        <w:bottom w:val="none" w:sz="0" w:space="0" w:color="auto"/>
        <w:right w:val="none" w:sz="0" w:space="0" w:color="auto"/>
      </w:divBdr>
    </w:div>
    <w:div w:id="700984062">
      <w:bodyDiv w:val="1"/>
      <w:marLeft w:val="0"/>
      <w:marRight w:val="0"/>
      <w:marTop w:val="0"/>
      <w:marBottom w:val="0"/>
      <w:divBdr>
        <w:top w:val="none" w:sz="0" w:space="0" w:color="auto"/>
        <w:left w:val="none" w:sz="0" w:space="0" w:color="auto"/>
        <w:bottom w:val="none" w:sz="0" w:space="0" w:color="auto"/>
        <w:right w:val="none" w:sz="0" w:space="0" w:color="auto"/>
      </w:divBdr>
    </w:div>
    <w:div w:id="937717242">
      <w:bodyDiv w:val="1"/>
      <w:marLeft w:val="0"/>
      <w:marRight w:val="0"/>
      <w:marTop w:val="0"/>
      <w:marBottom w:val="0"/>
      <w:divBdr>
        <w:top w:val="none" w:sz="0" w:space="0" w:color="auto"/>
        <w:left w:val="none" w:sz="0" w:space="0" w:color="auto"/>
        <w:bottom w:val="none" w:sz="0" w:space="0" w:color="auto"/>
        <w:right w:val="none" w:sz="0" w:space="0" w:color="auto"/>
      </w:divBdr>
    </w:div>
    <w:div w:id="939944827">
      <w:bodyDiv w:val="1"/>
      <w:marLeft w:val="0"/>
      <w:marRight w:val="0"/>
      <w:marTop w:val="0"/>
      <w:marBottom w:val="0"/>
      <w:divBdr>
        <w:top w:val="none" w:sz="0" w:space="0" w:color="auto"/>
        <w:left w:val="none" w:sz="0" w:space="0" w:color="auto"/>
        <w:bottom w:val="none" w:sz="0" w:space="0" w:color="auto"/>
        <w:right w:val="none" w:sz="0" w:space="0" w:color="auto"/>
      </w:divBdr>
      <w:divsChild>
        <w:div w:id="1521509911">
          <w:marLeft w:val="0"/>
          <w:marRight w:val="0"/>
          <w:marTop w:val="0"/>
          <w:marBottom w:val="0"/>
          <w:divBdr>
            <w:top w:val="none" w:sz="0" w:space="0" w:color="auto"/>
            <w:left w:val="none" w:sz="0" w:space="0" w:color="auto"/>
            <w:bottom w:val="none" w:sz="0" w:space="0" w:color="auto"/>
            <w:right w:val="none" w:sz="0" w:space="0" w:color="auto"/>
          </w:divBdr>
          <w:divsChild>
            <w:div w:id="14576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8374">
      <w:bodyDiv w:val="1"/>
      <w:marLeft w:val="0"/>
      <w:marRight w:val="0"/>
      <w:marTop w:val="0"/>
      <w:marBottom w:val="0"/>
      <w:divBdr>
        <w:top w:val="none" w:sz="0" w:space="0" w:color="auto"/>
        <w:left w:val="none" w:sz="0" w:space="0" w:color="auto"/>
        <w:bottom w:val="none" w:sz="0" w:space="0" w:color="auto"/>
        <w:right w:val="none" w:sz="0" w:space="0" w:color="auto"/>
      </w:divBdr>
    </w:div>
    <w:div w:id="1144732680">
      <w:bodyDiv w:val="1"/>
      <w:marLeft w:val="0"/>
      <w:marRight w:val="0"/>
      <w:marTop w:val="0"/>
      <w:marBottom w:val="0"/>
      <w:divBdr>
        <w:top w:val="none" w:sz="0" w:space="0" w:color="auto"/>
        <w:left w:val="none" w:sz="0" w:space="0" w:color="auto"/>
        <w:bottom w:val="none" w:sz="0" w:space="0" w:color="auto"/>
        <w:right w:val="none" w:sz="0" w:space="0" w:color="auto"/>
      </w:divBdr>
    </w:div>
    <w:div w:id="1347243826">
      <w:bodyDiv w:val="1"/>
      <w:marLeft w:val="0"/>
      <w:marRight w:val="0"/>
      <w:marTop w:val="0"/>
      <w:marBottom w:val="0"/>
      <w:divBdr>
        <w:top w:val="none" w:sz="0" w:space="0" w:color="auto"/>
        <w:left w:val="none" w:sz="0" w:space="0" w:color="auto"/>
        <w:bottom w:val="none" w:sz="0" w:space="0" w:color="auto"/>
        <w:right w:val="none" w:sz="0" w:space="0" w:color="auto"/>
      </w:divBdr>
      <w:divsChild>
        <w:div w:id="84881264">
          <w:marLeft w:val="0"/>
          <w:marRight w:val="0"/>
          <w:marTop w:val="0"/>
          <w:marBottom w:val="0"/>
          <w:divBdr>
            <w:top w:val="none" w:sz="0" w:space="0" w:color="auto"/>
            <w:left w:val="none" w:sz="0" w:space="0" w:color="auto"/>
            <w:bottom w:val="none" w:sz="0" w:space="0" w:color="auto"/>
            <w:right w:val="none" w:sz="0" w:space="0" w:color="auto"/>
          </w:divBdr>
          <w:divsChild>
            <w:div w:id="54670073">
              <w:marLeft w:val="0"/>
              <w:marRight w:val="0"/>
              <w:marTop w:val="0"/>
              <w:marBottom w:val="0"/>
              <w:divBdr>
                <w:top w:val="none" w:sz="0" w:space="0" w:color="auto"/>
                <w:left w:val="none" w:sz="0" w:space="0" w:color="auto"/>
                <w:bottom w:val="none" w:sz="0" w:space="0" w:color="auto"/>
                <w:right w:val="none" w:sz="0" w:space="0" w:color="auto"/>
              </w:divBdr>
            </w:div>
          </w:divsChild>
        </w:div>
        <w:div w:id="308483220">
          <w:marLeft w:val="0"/>
          <w:marRight w:val="0"/>
          <w:marTop w:val="0"/>
          <w:marBottom w:val="0"/>
          <w:divBdr>
            <w:top w:val="none" w:sz="0" w:space="0" w:color="auto"/>
            <w:left w:val="none" w:sz="0" w:space="0" w:color="auto"/>
            <w:bottom w:val="none" w:sz="0" w:space="0" w:color="auto"/>
            <w:right w:val="none" w:sz="0" w:space="0" w:color="auto"/>
          </w:divBdr>
        </w:div>
        <w:div w:id="1171528515">
          <w:marLeft w:val="0"/>
          <w:marRight w:val="0"/>
          <w:marTop w:val="0"/>
          <w:marBottom w:val="0"/>
          <w:divBdr>
            <w:top w:val="none" w:sz="0" w:space="0" w:color="auto"/>
            <w:left w:val="none" w:sz="0" w:space="0" w:color="auto"/>
            <w:bottom w:val="none" w:sz="0" w:space="0" w:color="auto"/>
            <w:right w:val="none" w:sz="0" w:space="0" w:color="auto"/>
          </w:divBdr>
        </w:div>
        <w:div w:id="1446577865">
          <w:marLeft w:val="0"/>
          <w:marRight w:val="0"/>
          <w:marTop w:val="0"/>
          <w:marBottom w:val="0"/>
          <w:divBdr>
            <w:top w:val="none" w:sz="0" w:space="0" w:color="auto"/>
            <w:left w:val="none" w:sz="0" w:space="0" w:color="auto"/>
            <w:bottom w:val="none" w:sz="0" w:space="0" w:color="auto"/>
            <w:right w:val="none" w:sz="0" w:space="0" w:color="auto"/>
          </w:divBdr>
          <w:divsChild>
            <w:div w:id="427429828">
              <w:marLeft w:val="0"/>
              <w:marRight w:val="0"/>
              <w:marTop w:val="0"/>
              <w:marBottom w:val="0"/>
              <w:divBdr>
                <w:top w:val="none" w:sz="0" w:space="0" w:color="auto"/>
                <w:left w:val="none" w:sz="0" w:space="0" w:color="auto"/>
                <w:bottom w:val="none" w:sz="0" w:space="0" w:color="auto"/>
                <w:right w:val="none" w:sz="0" w:space="0" w:color="auto"/>
              </w:divBdr>
            </w:div>
          </w:divsChild>
        </w:div>
        <w:div w:id="1526215367">
          <w:marLeft w:val="0"/>
          <w:marRight w:val="0"/>
          <w:marTop w:val="0"/>
          <w:marBottom w:val="0"/>
          <w:divBdr>
            <w:top w:val="none" w:sz="0" w:space="0" w:color="auto"/>
            <w:left w:val="none" w:sz="0" w:space="0" w:color="auto"/>
            <w:bottom w:val="none" w:sz="0" w:space="0" w:color="auto"/>
            <w:right w:val="none" w:sz="0" w:space="0" w:color="auto"/>
          </w:divBdr>
          <w:divsChild>
            <w:div w:id="20795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0980">
      <w:bodyDiv w:val="1"/>
      <w:marLeft w:val="0"/>
      <w:marRight w:val="0"/>
      <w:marTop w:val="0"/>
      <w:marBottom w:val="0"/>
      <w:divBdr>
        <w:top w:val="none" w:sz="0" w:space="0" w:color="auto"/>
        <w:left w:val="none" w:sz="0" w:space="0" w:color="auto"/>
        <w:bottom w:val="none" w:sz="0" w:space="0" w:color="auto"/>
        <w:right w:val="none" w:sz="0" w:space="0" w:color="auto"/>
      </w:divBdr>
      <w:divsChild>
        <w:div w:id="113986804">
          <w:marLeft w:val="0"/>
          <w:marRight w:val="0"/>
          <w:marTop w:val="0"/>
          <w:marBottom w:val="0"/>
          <w:divBdr>
            <w:top w:val="none" w:sz="0" w:space="0" w:color="auto"/>
            <w:left w:val="none" w:sz="0" w:space="0" w:color="auto"/>
            <w:bottom w:val="none" w:sz="0" w:space="0" w:color="auto"/>
            <w:right w:val="none" w:sz="0" w:space="0" w:color="auto"/>
          </w:divBdr>
          <w:divsChild>
            <w:div w:id="619454383">
              <w:marLeft w:val="0"/>
              <w:marRight w:val="0"/>
              <w:marTop w:val="0"/>
              <w:marBottom w:val="0"/>
              <w:divBdr>
                <w:top w:val="none" w:sz="0" w:space="0" w:color="auto"/>
                <w:left w:val="none" w:sz="0" w:space="0" w:color="auto"/>
                <w:bottom w:val="none" w:sz="0" w:space="0" w:color="auto"/>
                <w:right w:val="none" w:sz="0" w:space="0" w:color="auto"/>
              </w:divBdr>
            </w:div>
          </w:divsChild>
        </w:div>
        <w:div w:id="1454591457">
          <w:marLeft w:val="0"/>
          <w:marRight w:val="0"/>
          <w:marTop w:val="0"/>
          <w:marBottom w:val="0"/>
          <w:divBdr>
            <w:top w:val="none" w:sz="0" w:space="0" w:color="auto"/>
            <w:left w:val="none" w:sz="0" w:space="0" w:color="auto"/>
            <w:bottom w:val="none" w:sz="0" w:space="0" w:color="auto"/>
            <w:right w:val="none" w:sz="0" w:space="0" w:color="auto"/>
          </w:divBdr>
          <w:divsChild>
            <w:div w:id="584459192">
              <w:marLeft w:val="0"/>
              <w:marRight w:val="0"/>
              <w:marTop w:val="0"/>
              <w:marBottom w:val="0"/>
              <w:divBdr>
                <w:top w:val="none" w:sz="0" w:space="0" w:color="auto"/>
                <w:left w:val="none" w:sz="0" w:space="0" w:color="auto"/>
                <w:bottom w:val="none" w:sz="0" w:space="0" w:color="auto"/>
                <w:right w:val="none" w:sz="0" w:space="0" w:color="auto"/>
              </w:divBdr>
            </w:div>
          </w:divsChild>
        </w:div>
        <w:div w:id="1496411167">
          <w:marLeft w:val="0"/>
          <w:marRight w:val="0"/>
          <w:marTop w:val="0"/>
          <w:marBottom w:val="0"/>
          <w:divBdr>
            <w:top w:val="none" w:sz="0" w:space="0" w:color="auto"/>
            <w:left w:val="none" w:sz="0" w:space="0" w:color="auto"/>
            <w:bottom w:val="none" w:sz="0" w:space="0" w:color="auto"/>
            <w:right w:val="none" w:sz="0" w:space="0" w:color="auto"/>
          </w:divBdr>
          <w:divsChild>
            <w:div w:id="313872403">
              <w:marLeft w:val="0"/>
              <w:marRight w:val="0"/>
              <w:marTop w:val="0"/>
              <w:marBottom w:val="0"/>
              <w:divBdr>
                <w:top w:val="none" w:sz="0" w:space="0" w:color="auto"/>
                <w:left w:val="none" w:sz="0" w:space="0" w:color="auto"/>
                <w:bottom w:val="none" w:sz="0" w:space="0" w:color="auto"/>
                <w:right w:val="none" w:sz="0" w:space="0" w:color="auto"/>
              </w:divBdr>
            </w:div>
          </w:divsChild>
        </w:div>
        <w:div w:id="1998990693">
          <w:marLeft w:val="0"/>
          <w:marRight w:val="0"/>
          <w:marTop w:val="0"/>
          <w:marBottom w:val="0"/>
          <w:divBdr>
            <w:top w:val="none" w:sz="0" w:space="0" w:color="auto"/>
            <w:left w:val="none" w:sz="0" w:space="0" w:color="auto"/>
            <w:bottom w:val="none" w:sz="0" w:space="0" w:color="auto"/>
            <w:right w:val="none" w:sz="0" w:space="0" w:color="auto"/>
          </w:divBdr>
        </w:div>
        <w:div w:id="2055225933">
          <w:marLeft w:val="0"/>
          <w:marRight w:val="0"/>
          <w:marTop w:val="0"/>
          <w:marBottom w:val="0"/>
          <w:divBdr>
            <w:top w:val="none" w:sz="0" w:space="0" w:color="auto"/>
            <w:left w:val="none" w:sz="0" w:space="0" w:color="auto"/>
            <w:bottom w:val="none" w:sz="0" w:space="0" w:color="auto"/>
            <w:right w:val="none" w:sz="0" w:space="0" w:color="auto"/>
          </w:divBdr>
        </w:div>
      </w:divsChild>
    </w:div>
    <w:div w:id="1667829792">
      <w:bodyDiv w:val="1"/>
      <w:marLeft w:val="0"/>
      <w:marRight w:val="0"/>
      <w:marTop w:val="0"/>
      <w:marBottom w:val="0"/>
      <w:divBdr>
        <w:top w:val="none" w:sz="0" w:space="0" w:color="auto"/>
        <w:left w:val="none" w:sz="0" w:space="0" w:color="auto"/>
        <w:bottom w:val="none" w:sz="0" w:space="0" w:color="auto"/>
        <w:right w:val="none" w:sz="0" w:space="0" w:color="auto"/>
      </w:divBdr>
    </w:div>
    <w:div w:id="1752046619">
      <w:bodyDiv w:val="1"/>
      <w:marLeft w:val="0"/>
      <w:marRight w:val="0"/>
      <w:marTop w:val="0"/>
      <w:marBottom w:val="0"/>
      <w:divBdr>
        <w:top w:val="none" w:sz="0" w:space="0" w:color="auto"/>
        <w:left w:val="none" w:sz="0" w:space="0" w:color="auto"/>
        <w:bottom w:val="none" w:sz="0" w:space="0" w:color="auto"/>
        <w:right w:val="none" w:sz="0" w:space="0" w:color="auto"/>
      </w:divBdr>
    </w:div>
    <w:div w:id="1925994042">
      <w:bodyDiv w:val="1"/>
      <w:marLeft w:val="0"/>
      <w:marRight w:val="0"/>
      <w:marTop w:val="0"/>
      <w:marBottom w:val="0"/>
      <w:divBdr>
        <w:top w:val="none" w:sz="0" w:space="0" w:color="auto"/>
        <w:left w:val="none" w:sz="0" w:space="0" w:color="auto"/>
        <w:bottom w:val="none" w:sz="0" w:space="0" w:color="auto"/>
        <w:right w:val="none" w:sz="0" w:space="0" w:color="auto"/>
      </w:divBdr>
      <w:divsChild>
        <w:div w:id="588579439">
          <w:marLeft w:val="0"/>
          <w:marRight w:val="0"/>
          <w:marTop w:val="0"/>
          <w:marBottom w:val="0"/>
          <w:divBdr>
            <w:top w:val="none" w:sz="0" w:space="0" w:color="auto"/>
            <w:left w:val="none" w:sz="0" w:space="0" w:color="auto"/>
            <w:bottom w:val="none" w:sz="0" w:space="0" w:color="auto"/>
            <w:right w:val="none" w:sz="0" w:space="0" w:color="auto"/>
          </w:divBdr>
          <w:divsChild>
            <w:div w:id="1946377427">
              <w:marLeft w:val="0"/>
              <w:marRight w:val="0"/>
              <w:marTop w:val="0"/>
              <w:marBottom w:val="0"/>
              <w:divBdr>
                <w:top w:val="none" w:sz="0" w:space="0" w:color="auto"/>
                <w:left w:val="none" w:sz="0" w:space="0" w:color="auto"/>
                <w:bottom w:val="none" w:sz="0" w:space="0" w:color="auto"/>
                <w:right w:val="none" w:sz="0" w:space="0" w:color="auto"/>
              </w:divBdr>
              <w:divsChild>
                <w:div w:id="89742252">
                  <w:marLeft w:val="0"/>
                  <w:marRight w:val="0"/>
                  <w:marTop w:val="0"/>
                  <w:marBottom w:val="0"/>
                  <w:divBdr>
                    <w:top w:val="none" w:sz="0" w:space="0" w:color="auto"/>
                    <w:left w:val="none" w:sz="0" w:space="0" w:color="auto"/>
                    <w:bottom w:val="none" w:sz="0" w:space="0" w:color="auto"/>
                    <w:right w:val="none" w:sz="0" w:space="0" w:color="auto"/>
                  </w:divBdr>
                  <w:divsChild>
                    <w:div w:id="1068265400">
                      <w:marLeft w:val="0"/>
                      <w:marRight w:val="0"/>
                      <w:marTop w:val="0"/>
                      <w:marBottom w:val="0"/>
                      <w:divBdr>
                        <w:top w:val="none" w:sz="0" w:space="0" w:color="auto"/>
                        <w:left w:val="none" w:sz="0" w:space="0" w:color="auto"/>
                        <w:bottom w:val="none" w:sz="0" w:space="0" w:color="auto"/>
                        <w:right w:val="none" w:sz="0" w:space="0" w:color="auto"/>
                      </w:divBdr>
                    </w:div>
                  </w:divsChild>
                </w:div>
                <w:div w:id="185871396">
                  <w:marLeft w:val="0"/>
                  <w:marRight w:val="0"/>
                  <w:marTop w:val="0"/>
                  <w:marBottom w:val="0"/>
                  <w:divBdr>
                    <w:top w:val="none" w:sz="0" w:space="0" w:color="auto"/>
                    <w:left w:val="none" w:sz="0" w:space="0" w:color="auto"/>
                    <w:bottom w:val="none" w:sz="0" w:space="0" w:color="auto"/>
                    <w:right w:val="none" w:sz="0" w:space="0" w:color="auto"/>
                  </w:divBdr>
                </w:div>
                <w:div w:id="410127568">
                  <w:marLeft w:val="0"/>
                  <w:marRight w:val="0"/>
                  <w:marTop w:val="0"/>
                  <w:marBottom w:val="0"/>
                  <w:divBdr>
                    <w:top w:val="none" w:sz="0" w:space="0" w:color="auto"/>
                    <w:left w:val="none" w:sz="0" w:space="0" w:color="auto"/>
                    <w:bottom w:val="none" w:sz="0" w:space="0" w:color="auto"/>
                    <w:right w:val="none" w:sz="0" w:space="0" w:color="auto"/>
                  </w:divBdr>
                  <w:divsChild>
                    <w:div w:id="1829245982">
                      <w:marLeft w:val="0"/>
                      <w:marRight w:val="0"/>
                      <w:marTop w:val="0"/>
                      <w:marBottom w:val="0"/>
                      <w:divBdr>
                        <w:top w:val="none" w:sz="0" w:space="0" w:color="auto"/>
                        <w:left w:val="none" w:sz="0" w:space="0" w:color="auto"/>
                        <w:bottom w:val="none" w:sz="0" w:space="0" w:color="auto"/>
                        <w:right w:val="none" w:sz="0" w:space="0" w:color="auto"/>
                      </w:divBdr>
                    </w:div>
                  </w:divsChild>
                </w:div>
                <w:div w:id="1237667001">
                  <w:marLeft w:val="0"/>
                  <w:marRight w:val="0"/>
                  <w:marTop w:val="0"/>
                  <w:marBottom w:val="0"/>
                  <w:divBdr>
                    <w:top w:val="none" w:sz="0" w:space="0" w:color="auto"/>
                    <w:left w:val="none" w:sz="0" w:space="0" w:color="auto"/>
                    <w:bottom w:val="none" w:sz="0" w:space="0" w:color="auto"/>
                    <w:right w:val="none" w:sz="0" w:space="0" w:color="auto"/>
                  </w:divBdr>
                  <w:divsChild>
                    <w:div w:id="220216480">
                      <w:marLeft w:val="0"/>
                      <w:marRight w:val="0"/>
                      <w:marTop w:val="0"/>
                      <w:marBottom w:val="0"/>
                      <w:divBdr>
                        <w:top w:val="none" w:sz="0" w:space="0" w:color="auto"/>
                        <w:left w:val="none" w:sz="0" w:space="0" w:color="auto"/>
                        <w:bottom w:val="none" w:sz="0" w:space="0" w:color="auto"/>
                        <w:right w:val="none" w:sz="0" w:space="0" w:color="auto"/>
                      </w:divBdr>
                    </w:div>
                    <w:div w:id="329258666">
                      <w:marLeft w:val="0"/>
                      <w:marRight w:val="0"/>
                      <w:marTop w:val="0"/>
                      <w:marBottom w:val="0"/>
                      <w:divBdr>
                        <w:top w:val="none" w:sz="0" w:space="0" w:color="auto"/>
                        <w:left w:val="none" w:sz="0" w:space="0" w:color="auto"/>
                        <w:bottom w:val="none" w:sz="0" w:space="0" w:color="auto"/>
                        <w:right w:val="none" w:sz="0" w:space="0" w:color="auto"/>
                      </w:divBdr>
                      <w:divsChild>
                        <w:div w:id="794250913">
                          <w:marLeft w:val="0"/>
                          <w:marRight w:val="0"/>
                          <w:marTop w:val="0"/>
                          <w:marBottom w:val="0"/>
                          <w:divBdr>
                            <w:top w:val="none" w:sz="0" w:space="0" w:color="auto"/>
                            <w:left w:val="none" w:sz="0" w:space="0" w:color="auto"/>
                            <w:bottom w:val="none" w:sz="0" w:space="0" w:color="auto"/>
                            <w:right w:val="none" w:sz="0" w:space="0" w:color="auto"/>
                          </w:divBdr>
                        </w:div>
                      </w:divsChild>
                    </w:div>
                    <w:div w:id="389309704">
                      <w:marLeft w:val="0"/>
                      <w:marRight w:val="0"/>
                      <w:marTop w:val="0"/>
                      <w:marBottom w:val="0"/>
                      <w:divBdr>
                        <w:top w:val="none" w:sz="0" w:space="0" w:color="auto"/>
                        <w:left w:val="none" w:sz="0" w:space="0" w:color="auto"/>
                        <w:bottom w:val="none" w:sz="0" w:space="0" w:color="auto"/>
                        <w:right w:val="none" w:sz="0" w:space="0" w:color="auto"/>
                      </w:divBdr>
                    </w:div>
                    <w:div w:id="422529888">
                      <w:marLeft w:val="0"/>
                      <w:marRight w:val="0"/>
                      <w:marTop w:val="0"/>
                      <w:marBottom w:val="0"/>
                      <w:divBdr>
                        <w:top w:val="none" w:sz="0" w:space="0" w:color="auto"/>
                        <w:left w:val="none" w:sz="0" w:space="0" w:color="auto"/>
                        <w:bottom w:val="none" w:sz="0" w:space="0" w:color="auto"/>
                        <w:right w:val="none" w:sz="0" w:space="0" w:color="auto"/>
                      </w:divBdr>
                    </w:div>
                    <w:div w:id="428352696">
                      <w:marLeft w:val="0"/>
                      <w:marRight w:val="0"/>
                      <w:marTop w:val="0"/>
                      <w:marBottom w:val="0"/>
                      <w:divBdr>
                        <w:top w:val="none" w:sz="0" w:space="0" w:color="auto"/>
                        <w:left w:val="none" w:sz="0" w:space="0" w:color="auto"/>
                        <w:bottom w:val="none" w:sz="0" w:space="0" w:color="auto"/>
                        <w:right w:val="none" w:sz="0" w:space="0" w:color="auto"/>
                      </w:divBdr>
                    </w:div>
                    <w:div w:id="646666445">
                      <w:marLeft w:val="0"/>
                      <w:marRight w:val="0"/>
                      <w:marTop w:val="0"/>
                      <w:marBottom w:val="0"/>
                      <w:divBdr>
                        <w:top w:val="none" w:sz="0" w:space="0" w:color="auto"/>
                        <w:left w:val="none" w:sz="0" w:space="0" w:color="auto"/>
                        <w:bottom w:val="none" w:sz="0" w:space="0" w:color="auto"/>
                        <w:right w:val="none" w:sz="0" w:space="0" w:color="auto"/>
                      </w:divBdr>
                    </w:div>
                    <w:div w:id="1630550492">
                      <w:marLeft w:val="0"/>
                      <w:marRight w:val="0"/>
                      <w:marTop w:val="0"/>
                      <w:marBottom w:val="0"/>
                      <w:divBdr>
                        <w:top w:val="none" w:sz="0" w:space="0" w:color="auto"/>
                        <w:left w:val="none" w:sz="0" w:space="0" w:color="auto"/>
                        <w:bottom w:val="none" w:sz="0" w:space="0" w:color="auto"/>
                        <w:right w:val="none" w:sz="0" w:space="0" w:color="auto"/>
                      </w:divBdr>
                    </w:div>
                  </w:divsChild>
                </w:div>
                <w:div w:id="1542479607">
                  <w:marLeft w:val="0"/>
                  <w:marRight w:val="0"/>
                  <w:marTop w:val="0"/>
                  <w:marBottom w:val="0"/>
                  <w:divBdr>
                    <w:top w:val="none" w:sz="0" w:space="0" w:color="auto"/>
                    <w:left w:val="none" w:sz="0" w:space="0" w:color="auto"/>
                    <w:bottom w:val="none" w:sz="0" w:space="0" w:color="auto"/>
                    <w:right w:val="none" w:sz="0" w:space="0" w:color="auto"/>
                  </w:divBdr>
                  <w:divsChild>
                    <w:div w:id="1903176220">
                      <w:marLeft w:val="0"/>
                      <w:marRight w:val="0"/>
                      <w:marTop w:val="0"/>
                      <w:marBottom w:val="0"/>
                      <w:divBdr>
                        <w:top w:val="none" w:sz="0" w:space="0" w:color="auto"/>
                        <w:left w:val="none" w:sz="0" w:space="0" w:color="auto"/>
                        <w:bottom w:val="none" w:sz="0" w:space="0" w:color="auto"/>
                        <w:right w:val="none" w:sz="0" w:space="0" w:color="auto"/>
                      </w:divBdr>
                    </w:div>
                  </w:divsChild>
                </w:div>
                <w:div w:id="1605767529">
                  <w:marLeft w:val="0"/>
                  <w:marRight w:val="0"/>
                  <w:marTop w:val="0"/>
                  <w:marBottom w:val="0"/>
                  <w:divBdr>
                    <w:top w:val="none" w:sz="0" w:space="0" w:color="auto"/>
                    <w:left w:val="none" w:sz="0" w:space="0" w:color="auto"/>
                    <w:bottom w:val="none" w:sz="0" w:space="0" w:color="auto"/>
                    <w:right w:val="none" w:sz="0" w:space="0" w:color="auto"/>
                  </w:divBdr>
                </w:div>
                <w:div w:id="1639065079">
                  <w:marLeft w:val="0"/>
                  <w:marRight w:val="0"/>
                  <w:marTop w:val="0"/>
                  <w:marBottom w:val="0"/>
                  <w:divBdr>
                    <w:top w:val="none" w:sz="0" w:space="0" w:color="auto"/>
                    <w:left w:val="none" w:sz="0" w:space="0" w:color="auto"/>
                    <w:bottom w:val="none" w:sz="0" w:space="0" w:color="auto"/>
                    <w:right w:val="none" w:sz="0" w:space="0" w:color="auto"/>
                  </w:divBdr>
                  <w:divsChild>
                    <w:div w:id="263878393">
                      <w:marLeft w:val="0"/>
                      <w:marRight w:val="0"/>
                      <w:marTop w:val="0"/>
                      <w:marBottom w:val="0"/>
                      <w:divBdr>
                        <w:top w:val="none" w:sz="0" w:space="0" w:color="auto"/>
                        <w:left w:val="none" w:sz="0" w:space="0" w:color="auto"/>
                        <w:bottom w:val="none" w:sz="0" w:space="0" w:color="auto"/>
                        <w:right w:val="none" w:sz="0" w:space="0" w:color="auto"/>
                      </w:divBdr>
                    </w:div>
                  </w:divsChild>
                </w:div>
                <w:div w:id="1684241320">
                  <w:marLeft w:val="0"/>
                  <w:marRight w:val="0"/>
                  <w:marTop w:val="0"/>
                  <w:marBottom w:val="0"/>
                  <w:divBdr>
                    <w:top w:val="none" w:sz="0" w:space="0" w:color="auto"/>
                    <w:left w:val="none" w:sz="0" w:space="0" w:color="auto"/>
                    <w:bottom w:val="none" w:sz="0" w:space="0" w:color="auto"/>
                    <w:right w:val="none" w:sz="0" w:space="0" w:color="auto"/>
                  </w:divBdr>
                  <w:divsChild>
                    <w:div w:id="195699663">
                      <w:marLeft w:val="0"/>
                      <w:marRight w:val="0"/>
                      <w:marTop w:val="0"/>
                      <w:marBottom w:val="0"/>
                      <w:divBdr>
                        <w:top w:val="none" w:sz="0" w:space="0" w:color="auto"/>
                        <w:left w:val="none" w:sz="0" w:space="0" w:color="auto"/>
                        <w:bottom w:val="none" w:sz="0" w:space="0" w:color="auto"/>
                        <w:right w:val="none" w:sz="0" w:space="0" w:color="auto"/>
                      </w:divBdr>
                    </w:div>
                  </w:divsChild>
                </w:div>
                <w:div w:id="1787888169">
                  <w:marLeft w:val="0"/>
                  <w:marRight w:val="0"/>
                  <w:marTop w:val="0"/>
                  <w:marBottom w:val="0"/>
                  <w:divBdr>
                    <w:top w:val="none" w:sz="0" w:space="0" w:color="auto"/>
                    <w:left w:val="none" w:sz="0" w:space="0" w:color="auto"/>
                    <w:bottom w:val="none" w:sz="0" w:space="0" w:color="auto"/>
                    <w:right w:val="none" w:sz="0" w:space="0" w:color="auto"/>
                  </w:divBdr>
                  <w:divsChild>
                    <w:div w:id="43991713">
                      <w:marLeft w:val="0"/>
                      <w:marRight w:val="0"/>
                      <w:marTop w:val="0"/>
                      <w:marBottom w:val="0"/>
                      <w:divBdr>
                        <w:top w:val="none" w:sz="0" w:space="0" w:color="auto"/>
                        <w:left w:val="none" w:sz="0" w:space="0" w:color="auto"/>
                        <w:bottom w:val="none" w:sz="0" w:space="0" w:color="auto"/>
                        <w:right w:val="none" w:sz="0" w:space="0" w:color="auto"/>
                      </w:divBdr>
                    </w:div>
                    <w:div w:id="209803253">
                      <w:marLeft w:val="0"/>
                      <w:marRight w:val="0"/>
                      <w:marTop w:val="0"/>
                      <w:marBottom w:val="0"/>
                      <w:divBdr>
                        <w:top w:val="none" w:sz="0" w:space="0" w:color="auto"/>
                        <w:left w:val="none" w:sz="0" w:space="0" w:color="auto"/>
                        <w:bottom w:val="none" w:sz="0" w:space="0" w:color="auto"/>
                        <w:right w:val="none" w:sz="0" w:space="0" w:color="auto"/>
                      </w:divBdr>
                      <w:divsChild>
                        <w:div w:id="1122532312">
                          <w:marLeft w:val="0"/>
                          <w:marRight w:val="0"/>
                          <w:marTop w:val="0"/>
                          <w:marBottom w:val="0"/>
                          <w:divBdr>
                            <w:top w:val="none" w:sz="0" w:space="0" w:color="auto"/>
                            <w:left w:val="none" w:sz="0" w:space="0" w:color="auto"/>
                            <w:bottom w:val="none" w:sz="0" w:space="0" w:color="auto"/>
                            <w:right w:val="none" w:sz="0" w:space="0" w:color="auto"/>
                          </w:divBdr>
                        </w:div>
                      </w:divsChild>
                    </w:div>
                    <w:div w:id="264045561">
                      <w:marLeft w:val="0"/>
                      <w:marRight w:val="0"/>
                      <w:marTop w:val="0"/>
                      <w:marBottom w:val="0"/>
                      <w:divBdr>
                        <w:top w:val="none" w:sz="0" w:space="0" w:color="auto"/>
                        <w:left w:val="none" w:sz="0" w:space="0" w:color="auto"/>
                        <w:bottom w:val="none" w:sz="0" w:space="0" w:color="auto"/>
                        <w:right w:val="none" w:sz="0" w:space="0" w:color="auto"/>
                      </w:divBdr>
                      <w:divsChild>
                        <w:div w:id="452485708">
                          <w:marLeft w:val="0"/>
                          <w:marRight w:val="0"/>
                          <w:marTop w:val="0"/>
                          <w:marBottom w:val="0"/>
                          <w:divBdr>
                            <w:top w:val="none" w:sz="0" w:space="0" w:color="auto"/>
                            <w:left w:val="none" w:sz="0" w:space="0" w:color="auto"/>
                            <w:bottom w:val="none" w:sz="0" w:space="0" w:color="auto"/>
                            <w:right w:val="none" w:sz="0" w:space="0" w:color="auto"/>
                          </w:divBdr>
                        </w:div>
                      </w:divsChild>
                    </w:div>
                    <w:div w:id="624699530">
                      <w:marLeft w:val="0"/>
                      <w:marRight w:val="0"/>
                      <w:marTop w:val="0"/>
                      <w:marBottom w:val="0"/>
                      <w:divBdr>
                        <w:top w:val="none" w:sz="0" w:space="0" w:color="auto"/>
                        <w:left w:val="none" w:sz="0" w:space="0" w:color="auto"/>
                        <w:bottom w:val="none" w:sz="0" w:space="0" w:color="auto"/>
                        <w:right w:val="none" w:sz="0" w:space="0" w:color="auto"/>
                      </w:divBdr>
                    </w:div>
                    <w:div w:id="667443749">
                      <w:marLeft w:val="0"/>
                      <w:marRight w:val="0"/>
                      <w:marTop w:val="0"/>
                      <w:marBottom w:val="0"/>
                      <w:divBdr>
                        <w:top w:val="none" w:sz="0" w:space="0" w:color="auto"/>
                        <w:left w:val="none" w:sz="0" w:space="0" w:color="auto"/>
                        <w:bottom w:val="none" w:sz="0" w:space="0" w:color="auto"/>
                        <w:right w:val="none" w:sz="0" w:space="0" w:color="auto"/>
                      </w:divBdr>
                    </w:div>
                    <w:div w:id="1065958147">
                      <w:marLeft w:val="0"/>
                      <w:marRight w:val="0"/>
                      <w:marTop w:val="0"/>
                      <w:marBottom w:val="0"/>
                      <w:divBdr>
                        <w:top w:val="none" w:sz="0" w:space="0" w:color="auto"/>
                        <w:left w:val="none" w:sz="0" w:space="0" w:color="auto"/>
                        <w:bottom w:val="none" w:sz="0" w:space="0" w:color="auto"/>
                        <w:right w:val="none" w:sz="0" w:space="0" w:color="auto"/>
                      </w:divBdr>
                    </w:div>
                    <w:div w:id="1300191206">
                      <w:marLeft w:val="0"/>
                      <w:marRight w:val="0"/>
                      <w:marTop w:val="0"/>
                      <w:marBottom w:val="0"/>
                      <w:divBdr>
                        <w:top w:val="none" w:sz="0" w:space="0" w:color="auto"/>
                        <w:left w:val="none" w:sz="0" w:space="0" w:color="auto"/>
                        <w:bottom w:val="none" w:sz="0" w:space="0" w:color="auto"/>
                        <w:right w:val="none" w:sz="0" w:space="0" w:color="auto"/>
                      </w:divBdr>
                    </w:div>
                    <w:div w:id="1663583974">
                      <w:marLeft w:val="0"/>
                      <w:marRight w:val="0"/>
                      <w:marTop w:val="0"/>
                      <w:marBottom w:val="0"/>
                      <w:divBdr>
                        <w:top w:val="none" w:sz="0" w:space="0" w:color="auto"/>
                        <w:left w:val="none" w:sz="0" w:space="0" w:color="auto"/>
                        <w:bottom w:val="none" w:sz="0" w:space="0" w:color="auto"/>
                        <w:right w:val="none" w:sz="0" w:space="0" w:color="auto"/>
                      </w:divBdr>
                    </w:div>
                    <w:div w:id="2096319242">
                      <w:marLeft w:val="0"/>
                      <w:marRight w:val="0"/>
                      <w:marTop w:val="0"/>
                      <w:marBottom w:val="0"/>
                      <w:divBdr>
                        <w:top w:val="none" w:sz="0" w:space="0" w:color="auto"/>
                        <w:left w:val="none" w:sz="0" w:space="0" w:color="auto"/>
                        <w:bottom w:val="none" w:sz="0" w:space="0" w:color="auto"/>
                        <w:right w:val="none" w:sz="0" w:space="0" w:color="auto"/>
                      </w:divBdr>
                    </w:div>
                    <w:div w:id="2112821662">
                      <w:marLeft w:val="0"/>
                      <w:marRight w:val="0"/>
                      <w:marTop w:val="0"/>
                      <w:marBottom w:val="0"/>
                      <w:divBdr>
                        <w:top w:val="none" w:sz="0" w:space="0" w:color="auto"/>
                        <w:left w:val="none" w:sz="0" w:space="0" w:color="auto"/>
                        <w:bottom w:val="none" w:sz="0" w:space="0" w:color="auto"/>
                        <w:right w:val="none" w:sz="0" w:space="0" w:color="auto"/>
                      </w:divBdr>
                      <w:divsChild>
                        <w:div w:id="993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5059">
          <w:marLeft w:val="0"/>
          <w:marRight w:val="0"/>
          <w:marTop w:val="0"/>
          <w:marBottom w:val="0"/>
          <w:divBdr>
            <w:top w:val="none" w:sz="0" w:space="0" w:color="auto"/>
            <w:left w:val="none" w:sz="0" w:space="0" w:color="auto"/>
            <w:bottom w:val="none" w:sz="0" w:space="0" w:color="auto"/>
            <w:right w:val="none" w:sz="0" w:space="0" w:color="auto"/>
          </w:divBdr>
          <w:divsChild>
            <w:div w:id="1878200119">
              <w:marLeft w:val="0"/>
              <w:marRight w:val="0"/>
              <w:marTop w:val="0"/>
              <w:marBottom w:val="0"/>
              <w:divBdr>
                <w:top w:val="none" w:sz="0" w:space="0" w:color="auto"/>
                <w:left w:val="none" w:sz="0" w:space="0" w:color="auto"/>
                <w:bottom w:val="none" w:sz="0" w:space="0" w:color="auto"/>
                <w:right w:val="none" w:sz="0" w:space="0" w:color="auto"/>
              </w:divBdr>
              <w:divsChild>
                <w:div w:id="300695040">
                  <w:marLeft w:val="0"/>
                  <w:marRight w:val="0"/>
                  <w:marTop w:val="0"/>
                  <w:marBottom w:val="0"/>
                  <w:divBdr>
                    <w:top w:val="none" w:sz="0" w:space="0" w:color="auto"/>
                    <w:left w:val="none" w:sz="0" w:space="0" w:color="auto"/>
                    <w:bottom w:val="none" w:sz="0" w:space="0" w:color="auto"/>
                    <w:right w:val="none" w:sz="0" w:space="0" w:color="auto"/>
                  </w:divBdr>
                  <w:divsChild>
                    <w:div w:id="605885181">
                      <w:marLeft w:val="0"/>
                      <w:marRight w:val="0"/>
                      <w:marTop w:val="0"/>
                      <w:marBottom w:val="0"/>
                      <w:divBdr>
                        <w:top w:val="none" w:sz="0" w:space="0" w:color="auto"/>
                        <w:left w:val="none" w:sz="0" w:space="0" w:color="auto"/>
                        <w:bottom w:val="none" w:sz="0" w:space="0" w:color="auto"/>
                        <w:right w:val="none" w:sz="0" w:space="0" w:color="auto"/>
                      </w:divBdr>
                    </w:div>
                    <w:div w:id="1273632096">
                      <w:marLeft w:val="0"/>
                      <w:marRight w:val="0"/>
                      <w:marTop w:val="0"/>
                      <w:marBottom w:val="0"/>
                      <w:divBdr>
                        <w:top w:val="none" w:sz="0" w:space="0" w:color="auto"/>
                        <w:left w:val="none" w:sz="0" w:space="0" w:color="auto"/>
                        <w:bottom w:val="none" w:sz="0" w:space="0" w:color="auto"/>
                        <w:right w:val="none" w:sz="0" w:space="0" w:color="auto"/>
                      </w:divBdr>
                    </w:div>
                    <w:div w:id="1676683496">
                      <w:marLeft w:val="0"/>
                      <w:marRight w:val="0"/>
                      <w:marTop w:val="0"/>
                      <w:marBottom w:val="0"/>
                      <w:divBdr>
                        <w:top w:val="none" w:sz="0" w:space="0" w:color="auto"/>
                        <w:left w:val="none" w:sz="0" w:space="0" w:color="auto"/>
                        <w:bottom w:val="none" w:sz="0" w:space="0" w:color="auto"/>
                        <w:right w:val="none" w:sz="0" w:space="0" w:color="auto"/>
                      </w:divBdr>
                    </w:div>
                    <w:div w:id="1815636813">
                      <w:marLeft w:val="0"/>
                      <w:marRight w:val="0"/>
                      <w:marTop w:val="0"/>
                      <w:marBottom w:val="0"/>
                      <w:divBdr>
                        <w:top w:val="none" w:sz="0" w:space="0" w:color="auto"/>
                        <w:left w:val="none" w:sz="0" w:space="0" w:color="auto"/>
                        <w:bottom w:val="none" w:sz="0" w:space="0" w:color="auto"/>
                        <w:right w:val="none" w:sz="0" w:space="0" w:color="auto"/>
                      </w:divBdr>
                    </w:div>
                  </w:divsChild>
                </w:div>
                <w:div w:id="722557128">
                  <w:marLeft w:val="0"/>
                  <w:marRight w:val="0"/>
                  <w:marTop w:val="0"/>
                  <w:marBottom w:val="0"/>
                  <w:divBdr>
                    <w:top w:val="none" w:sz="0" w:space="0" w:color="auto"/>
                    <w:left w:val="none" w:sz="0" w:space="0" w:color="auto"/>
                    <w:bottom w:val="none" w:sz="0" w:space="0" w:color="auto"/>
                    <w:right w:val="none" w:sz="0" w:space="0" w:color="auto"/>
                  </w:divBdr>
                  <w:divsChild>
                    <w:div w:id="45685138">
                      <w:marLeft w:val="0"/>
                      <w:marRight w:val="0"/>
                      <w:marTop w:val="0"/>
                      <w:marBottom w:val="0"/>
                      <w:divBdr>
                        <w:top w:val="none" w:sz="0" w:space="0" w:color="auto"/>
                        <w:left w:val="none" w:sz="0" w:space="0" w:color="auto"/>
                        <w:bottom w:val="none" w:sz="0" w:space="0" w:color="auto"/>
                        <w:right w:val="none" w:sz="0" w:space="0" w:color="auto"/>
                      </w:divBdr>
                    </w:div>
                    <w:div w:id="807747409">
                      <w:marLeft w:val="0"/>
                      <w:marRight w:val="0"/>
                      <w:marTop w:val="0"/>
                      <w:marBottom w:val="0"/>
                      <w:divBdr>
                        <w:top w:val="none" w:sz="0" w:space="0" w:color="auto"/>
                        <w:left w:val="none" w:sz="0" w:space="0" w:color="auto"/>
                        <w:bottom w:val="none" w:sz="0" w:space="0" w:color="auto"/>
                        <w:right w:val="none" w:sz="0" w:space="0" w:color="auto"/>
                      </w:divBdr>
                    </w:div>
                    <w:div w:id="1092624113">
                      <w:marLeft w:val="0"/>
                      <w:marRight w:val="0"/>
                      <w:marTop w:val="0"/>
                      <w:marBottom w:val="0"/>
                      <w:divBdr>
                        <w:top w:val="none" w:sz="0" w:space="0" w:color="auto"/>
                        <w:left w:val="none" w:sz="0" w:space="0" w:color="auto"/>
                        <w:bottom w:val="none" w:sz="0" w:space="0" w:color="auto"/>
                        <w:right w:val="none" w:sz="0" w:space="0" w:color="auto"/>
                      </w:divBdr>
                    </w:div>
                    <w:div w:id="2133283366">
                      <w:marLeft w:val="0"/>
                      <w:marRight w:val="0"/>
                      <w:marTop w:val="0"/>
                      <w:marBottom w:val="0"/>
                      <w:divBdr>
                        <w:top w:val="none" w:sz="0" w:space="0" w:color="auto"/>
                        <w:left w:val="none" w:sz="0" w:space="0" w:color="auto"/>
                        <w:bottom w:val="none" w:sz="0" w:space="0" w:color="auto"/>
                        <w:right w:val="none" w:sz="0" w:space="0" w:color="auto"/>
                      </w:divBdr>
                    </w:div>
                  </w:divsChild>
                </w:div>
                <w:div w:id="785854118">
                  <w:marLeft w:val="0"/>
                  <w:marRight w:val="0"/>
                  <w:marTop w:val="0"/>
                  <w:marBottom w:val="0"/>
                  <w:divBdr>
                    <w:top w:val="none" w:sz="0" w:space="0" w:color="auto"/>
                    <w:left w:val="none" w:sz="0" w:space="0" w:color="auto"/>
                    <w:bottom w:val="none" w:sz="0" w:space="0" w:color="auto"/>
                    <w:right w:val="none" w:sz="0" w:space="0" w:color="auto"/>
                  </w:divBdr>
                  <w:divsChild>
                    <w:div w:id="143931670">
                      <w:marLeft w:val="0"/>
                      <w:marRight w:val="0"/>
                      <w:marTop w:val="0"/>
                      <w:marBottom w:val="0"/>
                      <w:divBdr>
                        <w:top w:val="none" w:sz="0" w:space="0" w:color="auto"/>
                        <w:left w:val="none" w:sz="0" w:space="0" w:color="auto"/>
                        <w:bottom w:val="none" w:sz="0" w:space="0" w:color="auto"/>
                        <w:right w:val="none" w:sz="0" w:space="0" w:color="auto"/>
                      </w:divBdr>
                    </w:div>
                    <w:div w:id="203061221">
                      <w:marLeft w:val="0"/>
                      <w:marRight w:val="0"/>
                      <w:marTop w:val="0"/>
                      <w:marBottom w:val="0"/>
                      <w:divBdr>
                        <w:top w:val="none" w:sz="0" w:space="0" w:color="auto"/>
                        <w:left w:val="none" w:sz="0" w:space="0" w:color="auto"/>
                        <w:bottom w:val="none" w:sz="0" w:space="0" w:color="auto"/>
                        <w:right w:val="none" w:sz="0" w:space="0" w:color="auto"/>
                      </w:divBdr>
                    </w:div>
                    <w:div w:id="876311738">
                      <w:marLeft w:val="0"/>
                      <w:marRight w:val="0"/>
                      <w:marTop w:val="0"/>
                      <w:marBottom w:val="0"/>
                      <w:divBdr>
                        <w:top w:val="none" w:sz="0" w:space="0" w:color="auto"/>
                        <w:left w:val="none" w:sz="0" w:space="0" w:color="auto"/>
                        <w:bottom w:val="none" w:sz="0" w:space="0" w:color="auto"/>
                        <w:right w:val="none" w:sz="0" w:space="0" w:color="auto"/>
                      </w:divBdr>
                    </w:div>
                    <w:div w:id="998121666">
                      <w:marLeft w:val="0"/>
                      <w:marRight w:val="0"/>
                      <w:marTop w:val="0"/>
                      <w:marBottom w:val="0"/>
                      <w:divBdr>
                        <w:top w:val="none" w:sz="0" w:space="0" w:color="auto"/>
                        <w:left w:val="none" w:sz="0" w:space="0" w:color="auto"/>
                        <w:bottom w:val="none" w:sz="0" w:space="0" w:color="auto"/>
                        <w:right w:val="none" w:sz="0" w:space="0" w:color="auto"/>
                      </w:divBdr>
                    </w:div>
                    <w:div w:id="1133668903">
                      <w:marLeft w:val="0"/>
                      <w:marRight w:val="0"/>
                      <w:marTop w:val="0"/>
                      <w:marBottom w:val="0"/>
                      <w:divBdr>
                        <w:top w:val="none" w:sz="0" w:space="0" w:color="auto"/>
                        <w:left w:val="none" w:sz="0" w:space="0" w:color="auto"/>
                        <w:bottom w:val="none" w:sz="0" w:space="0" w:color="auto"/>
                        <w:right w:val="none" w:sz="0" w:space="0" w:color="auto"/>
                      </w:divBdr>
                    </w:div>
                    <w:div w:id="1630817239">
                      <w:marLeft w:val="0"/>
                      <w:marRight w:val="0"/>
                      <w:marTop w:val="0"/>
                      <w:marBottom w:val="0"/>
                      <w:divBdr>
                        <w:top w:val="none" w:sz="0" w:space="0" w:color="auto"/>
                        <w:left w:val="none" w:sz="0" w:space="0" w:color="auto"/>
                        <w:bottom w:val="none" w:sz="0" w:space="0" w:color="auto"/>
                        <w:right w:val="none" w:sz="0" w:space="0" w:color="auto"/>
                      </w:divBdr>
                    </w:div>
                  </w:divsChild>
                </w:div>
                <w:div w:id="1660232832">
                  <w:marLeft w:val="0"/>
                  <w:marRight w:val="0"/>
                  <w:marTop w:val="0"/>
                  <w:marBottom w:val="0"/>
                  <w:divBdr>
                    <w:top w:val="none" w:sz="0" w:space="0" w:color="auto"/>
                    <w:left w:val="none" w:sz="0" w:space="0" w:color="auto"/>
                    <w:bottom w:val="none" w:sz="0" w:space="0" w:color="auto"/>
                    <w:right w:val="none" w:sz="0" w:space="0" w:color="auto"/>
                  </w:divBdr>
                  <w:divsChild>
                    <w:div w:id="671839070">
                      <w:marLeft w:val="0"/>
                      <w:marRight w:val="0"/>
                      <w:marTop w:val="0"/>
                      <w:marBottom w:val="0"/>
                      <w:divBdr>
                        <w:top w:val="none" w:sz="0" w:space="0" w:color="auto"/>
                        <w:left w:val="none" w:sz="0" w:space="0" w:color="auto"/>
                        <w:bottom w:val="none" w:sz="0" w:space="0" w:color="auto"/>
                        <w:right w:val="none" w:sz="0" w:space="0" w:color="auto"/>
                      </w:divBdr>
                    </w:div>
                    <w:div w:id="1601141915">
                      <w:marLeft w:val="0"/>
                      <w:marRight w:val="0"/>
                      <w:marTop w:val="0"/>
                      <w:marBottom w:val="0"/>
                      <w:divBdr>
                        <w:top w:val="none" w:sz="0" w:space="0" w:color="auto"/>
                        <w:left w:val="none" w:sz="0" w:space="0" w:color="auto"/>
                        <w:bottom w:val="none" w:sz="0" w:space="0" w:color="auto"/>
                        <w:right w:val="none" w:sz="0" w:space="0" w:color="auto"/>
                      </w:divBdr>
                    </w:div>
                    <w:div w:id="1949268686">
                      <w:marLeft w:val="0"/>
                      <w:marRight w:val="0"/>
                      <w:marTop w:val="0"/>
                      <w:marBottom w:val="0"/>
                      <w:divBdr>
                        <w:top w:val="none" w:sz="0" w:space="0" w:color="auto"/>
                        <w:left w:val="none" w:sz="0" w:space="0" w:color="auto"/>
                        <w:bottom w:val="none" w:sz="0" w:space="0" w:color="auto"/>
                        <w:right w:val="none" w:sz="0" w:space="0" w:color="auto"/>
                      </w:divBdr>
                    </w:div>
                    <w:div w:id="2050177888">
                      <w:marLeft w:val="0"/>
                      <w:marRight w:val="0"/>
                      <w:marTop w:val="0"/>
                      <w:marBottom w:val="0"/>
                      <w:divBdr>
                        <w:top w:val="none" w:sz="0" w:space="0" w:color="auto"/>
                        <w:left w:val="none" w:sz="0" w:space="0" w:color="auto"/>
                        <w:bottom w:val="none" w:sz="0" w:space="0" w:color="auto"/>
                        <w:right w:val="none" w:sz="0" w:space="0" w:color="auto"/>
                      </w:divBdr>
                    </w:div>
                  </w:divsChild>
                </w:div>
                <w:div w:id="1844196474">
                  <w:marLeft w:val="0"/>
                  <w:marRight w:val="0"/>
                  <w:marTop w:val="0"/>
                  <w:marBottom w:val="0"/>
                  <w:divBdr>
                    <w:top w:val="none" w:sz="0" w:space="0" w:color="auto"/>
                    <w:left w:val="none" w:sz="0" w:space="0" w:color="auto"/>
                    <w:bottom w:val="none" w:sz="0" w:space="0" w:color="auto"/>
                    <w:right w:val="none" w:sz="0" w:space="0" w:color="auto"/>
                  </w:divBdr>
                  <w:divsChild>
                    <w:div w:id="361126116">
                      <w:marLeft w:val="0"/>
                      <w:marRight w:val="0"/>
                      <w:marTop w:val="0"/>
                      <w:marBottom w:val="0"/>
                      <w:divBdr>
                        <w:top w:val="none" w:sz="0" w:space="0" w:color="auto"/>
                        <w:left w:val="none" w:sz="0" w:space="0" w:color="auto"/>
                        <w:bottom w:val="none" w:sz="0" w:space="0" w:color="auto"/>
                        <w:right w:val="none" w:sz="0" w:space="0" w:color="auto"/>
                      </w:divBdr>
                    </w:div>
                    <w:div w:id="402990943">
                      <w:marLeft w:val="0"/>
                      <w:marRight w:val="0"/>
                      <w:marTop w:val="0"/>
                      <w:marBottom w:val="0"/>
                      <w:divBdr>
                        <w:top w:val="none" w:sz="0" w:space="0" w:color="auto"/>
                        <w:left w:val="none" w:sz="0" w:space="0" w:color="auto"/>
                        <w:bottom w:val="none" w:sz="0" w:space="0" w:color="auto"/>
                        <w:right w:val="none" w:sz="0" w:space="0" w:color="auto"/>
                      </w:divBdr>
                    </w:div>
                    <w:div w:id="733358586">
                      <w:marLeft w:val="0"/>
                      <w:marRight w:val="0"/>
                      <w:marTop w:val="0"/>
                      <w:marBottom w:val="0"/>
                      <w:divBdr>
                        <w:top w:val="none" w:sz="0" w:space="0" w:color="auto"/>
                        <w:left w:val="none" w:sz="0" w:space="0" w:color="auto"/>
                        <w:bottom w:val="none" w:sz="0" w:space="0" w:color="auto"/>
                        <w:right w:val="none" w:sz="0" w:space="0" w:color="auto"/>
                      </w:divBdr>
                    </w:div>
                    <w:div w:id="1126241604">
                      <w:marLeft w:val="0"/>
                      <w:marRight w:val="0"/>
                      <w:marTop w:val="0"/>
                      <w:marBottom w:val="0"/>
                      <w:divBdr>
                        <w:top w:val="none" w:sz="0" w:space="0" w:color="auto"/>
                        <w:left w:val="none" w:sz="0" w:space="0" w:color="auto"/>
                        <w:bottom w:val="none" w:sz="0" w:space="0" w:color="auto"/>
                        <w:right w:val="none" w:sz="0" w:space="0" w:color="auto"/>
                      </w:divBdr>
                    </w:div>
                    <w:div w:id="1166483294">
                      <w:marLeft w:val="0"/>
                      <w:marRight w:val="0"/>
                      <w:marTop w:val="0"/>
                      <w:marBottom w:val="0"/>
                      <w:divBdr>
                        <w:top w:val="none" w:sz="0" w:space="0" w:color="auto"/>
                        <w:left w:val="none" w:sz="0" w:space="0" w:color="auto"/>
                        <w:bottom w:val="none" w:sz="0" w:space="0" w:color="auto"/>
                        <w:right w:val="none" w:sz="0" w:space="0" w:color="auto"/>
                      </w:divBdr>
                    </w:div>
                    <w:div w:id="1379165057">
                      <w:marLeft w:val="0"/>
                      <w:marRight w:val="0"/>
                      <w:marTop w:val="0"/>
                      <w:marBottom w:val="0"/>
                      <w:divBdr>
                        <w:top w:val="none" w:sz="0" w:space="0" w:color="auto"/>
                        <w:left w:val="none" w:sz="0" w:space="0" w:color="auto"/>
                        <w:bottom w:val="none" w:sz="0" w:space="0" w:color="auto"/>
                        <w:right w:val="none" w:sz="0" w:space="0" w:color="auto"/>
                      </w:divBdr>
                    </w:div>
                    <w:div w:id="1607149644">
                      <w:marLeft w:val="0"/>
                      <w:marRight w:val="0"/>
                      <w:marTop w:val="0"/>
                      <w:marBottom w:val="0"/>
                      <w:divBdr>
                        <w:top w:val="none" w:sz="0" w:space="0" w:color="auto"/>
                        <w:left w:val="none" w:sz="0" w:space="0" w:color="auto"/>
                        <w:bottom w:val="none" w:sz="0" w:space="0" w:color="auto"/>
                        <w:right w:val="none" w:sz="0" w:space="0" w:color="auto"/>
                      </w:divBdr>
                    </w:div>
                    <w:div w:id="1850876010">
                      <w:marLeft w:val="0"/>
                      <w:marRight w:val="0"/>
                      <w:marTop w:val="0"/>
                      <w:marBottom w:val="0"/>
                      <w:divBdr>
                        <w:top w:val="none" w:sz="0" w:space="0" w:color="auto"/>
                        <w:left w:val="none" w:sz="0" w:space="0" w:color="auto"/>
                        <w:bottom w:val="none" w:sz="0" w:space="0" w:color="auto"/>
                        <w:right w:val="none" w:sz="0" w:space="0" w:color="auto"/>
                      </w:divBdr>
                    </w:div>
                    <w:div w:id="1923221886">
                      <w:marLeft w:val="0"/>
                      <w:marRight w:val="0"/>
                      <w:marTop w:val="0"/>
                      <w:marBottom w:val="0"/>
                      <w:divBdr>
                        <w:top w:val="none" w:sz="0" w:space="0" w:color="auto"/>
                        <w:left w:val="none" w:sz="0" w:space="0" w:color="auto"/>
                        <w:bottom w:val="none" w:sz="0" w:space="0" w:color="auto"/>
                        <w:right w:val="none" w:sz="0" w:space="0" w:color="auto"/>
                      </w:divBdr>
                    </w:div>
                  </w:divsChild>
                </w:div>
                <w:div w:id="1882397631">
                  <w:marLeft w:val="0"/>
                  <w:marRight w:val="0"/>
                  <w:marTop w:val="0"/>
                  <w:marBottom w:val="0"/>
                  <w:divBdr>
                    <w:top w:val="none" w:sz="0" w:space="0" w:color="auto"/>
                    <w:left w:val="none" w:sz="0" w:space="0" w:color="auto"/>
                    <w:bottom w:val="none" w:sz="0" w:space="0" w:color="auto"/>
                    <w:right w:val="none" w:sz="0" w:space="0" w:color="auto"/>
                  </w:divBdr>
                  <w:divsChild>
                    <w:div w:id="182475223">
                      <w:marLeft w:val="0"/>
                      <w:marRight w:val="0"/>
                      <w:marTop w:val="0"/>
                      <w:marBottom w:val="0"/>
                      <w:divBdr>
                        <w:top w:val="none" w:sz="0" w:space="0" w:color="auto"/>
                        <w:left w:val="none" w:sz="0" w:space="0" w:color="auto"/>
                        <w:bottom w:val="none" w:sz="0" w:space="0" w:color="auto"/>
                        <w:right w:val="none" w:sz="0" w:space="0" w:color="auto"/>
                      </w:divBdr>
                    </w:div>
                  </w:divsChild>
                </w:div>
                <w:div w:id="2093890850">
                  <w:marLeft w:val="0"/>
                  <w:marRight w:val="0"/>
                  <w:marTop w:val="0"/>
                  <w:marBottom w:val="0"/>
                  <w:divBdr>
                    <w:top w:val="none" w:sz="0" w:space="0" w:color="auto"/>
                    <w:left w:val="none" w:sz="0" w:space="0" w:color="auto"/>
                    <w:bottom w:val="none" w:sz="0" w:space="0" w:color="auto"/>
                    <w:right w:val="none" w:sz="0" w:space="0" w:color="auto"/>
                  </w:divBdr>
                  <w:divsChild>
                    <w:div w:id="84769290">
                      <w:marLeft w:val="0"/>
                      <w:marRight w:val="0"/>
                      <w:marTop w:val="0"/>
                      <w:marBottom w:val="0"/>
                      <w:divBdr>
                        <w:top w:val="none" w:sz="0" w:space="0" w:color="auto"/>
                        <w:left w:val="none" w:sz="0" w:space="0" w:color="auto"/>
                        <w:bottom w:val="none" w:sz="0" w:space="0" w:color="auto"/>
                        <w:right w:val="none" w:sz="0" w:space="0" w:color="auto"/>
                      </w:divBdr>
                    </w:div>
                    <w:div w:id="219290222">
                      <w:marLeft w:val="0"/>
                      <w:marRight w:val="0"/>
                      <w:marTop w:val="0"/>
                      <w:marBottom w:val="0"/>
                      <w:divBdr>
                        <w:top w:val="none" w:sz="0" w:space="0" w:color="auto"/>
                        <w:left w:val="none" w:sz="0" w:space="0" w:color="auto"/>
                        <w:bottom w:val="none" w:sz="0" w:space="0" w:color="auto"/>
                        <w:right w:val="none" w:sz="0" w:space="0" w:color="auto"/>
                      </w:divBdr>
                    </w:div>
                    <w:div w:id="978414149">
                      <w:marLeft w:val="0"/>
                      <w:marRight w:val="0"/>
                      <w:marTop w:val="0"/>
                      <w:marBottom w:val="0"/>
                      <w:divBdr>
                        <w:top w:val="none" w:sz="0" w:space="0" w:color="auto"/>
                        <w:left w:val="none" w:sz="0" w:space="0" w:color="auto"/>
                        <w:bottom w:val="none" w:sz="0" w:space="0" w:color="auto"/>
                        <w:right w:val="none" w:sz="0" w:space="0" w:color="auto"/>
                      </w:divBdr>
                    </w:div>
                    <w:div w:id="12973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777">
          <w:marLeft w:val="0"/>
          <w:marRight w:val="0"/>
          <w:marTop w:val="0"/>
          <w:marBottom w:val="0"/>
          <w:divBdr>
            <w:top w:val="none" w:sz="0" w:space="0" w:color="auto"/>
            <w:left w:val="none" w:sz="0" w:space="0" w:color="auto"/>
            <w:bottom w:val="none" w:sz="0" w:space="0" w:color="auto"/>
            <w:right w:val="none" w:sz="0" w:space="0" w:color="auto"/>
          </w:divBdr>
          <w:divsChild>
            <w:div w:id="1938639822">
              <w:marLeft w:val="0"/>
              <w:marRight w:val="0"/>
              <w:marTop w:val="0"/>
              <w:marBottom w:val="0"/>
              <w:divBdr>
                <w:top w:val="none" w:sz="0" w:space="0" w:color="auto"/>
                <w:left w:val="none" w:sz="0" w:space="0" w:color="auto"/>
                <w:bottom w:val="none" w:sz="0" w:space="0" w:color="auto"/>
                <w:right w:val="none" w:sz="0" w:space="0" w:color="auto"/>
              </w:divBdr>
              <w:divsChild>
                <w:div w:id="1400486">
                  <w:marLeft w:val="0"/>
                  <w:marRight w:val="0"/>
                  <w:marTop w:val="0"/>
                  <w:marBottom w:val="0"/>
                  <w:divBdr>
                    <w:top w:val="none" w:sz="0" w:space="0" w:color="auto"/>
                    <w:left w:val="none" w:sz="0" w:space="0" w:color="auto"/>
                    <w:bottom w:val="none" w:sz="0" w:space="0" w:color="auto"/>
                    <w:right w:val="none" w:sz="0" w:space="0" w:color="auto"/>
                  </w:divBdr>
                </w:div>
                <w:div w:id="429816789">
                  <w:marLeft w:val="0"/>
                  <w:marRight w:val="0"/>
                  <w:marTop w:val="0"/>
                  <w:marBottom w:val="0"/>
                  <w:divBdr>
                    <w:top w:val="none" w:sz="0" w:space="0" w:color="auto"/>
                    <w:left w:val="none" w:sz="0" w:space="0" w:color="auto"/>
                    <w:bottom w:val="none" w:sz="0" w:space="0" w:color="auto"/>
                    <w:right w:val="none" w:sz="0" w:space="0" w:color="auto"/>
                  </w:divBdr>
                  <w:divsChild>
                    <w:div w:id="183249792">
                      <w:marLeft w:val="0"/>
                      <w:marRight w:val="0"/>
                      <w:marTop w:val="0"/>
                      <w:marBottom w:val="0"/>
                      <w:divBdr>
                        <w:top w:val="none" w:sz="0" w:space="0" w:color="auto"/>
                        <w:left w:val="none" w:sz="0" w:space="0" w:color="auto"/>
                        <w:bottom w:val="none" w:sz="0" w:space="0" w:color="auto"/>
                        <w:right w:val="none" w:sz="0" w:space="0" w:color="auto"/>
                      </w:divBdr>
                    </w:div>
                    <w:div w:id="1801994557">
                      <w:marLeft w:val="0"/>
                      <w:marRight w:val="0"/>
                      <w:marTop w:val="0"/>
                      <w:marBottom w:val="0"/>
                      <w:divBdr>
                        <w:top w:val="none" w:sz="0" w:space="0" w:color="auto"/>
                        <w:left w:val="none" w:sz="0" w:space="0" w:color="auto"/>
                        <w:bottom w:val="none" w:sz="0" w:space="0" w:color="auto"/>
                        <w:right w:val="none" w:sz="0" w:space="0" w:color="auto"/>
                      </w:divBdr>
                    </w:div>
                  </w:divsChild>
                </w:div>
                <w:div w:id="639769948">
                  <w:marLeft w:val="0"/>
                  <w:marRight w:val="0"/>
                  <w:marTop w:val="0"/>
                  <w:marBottom w:val="0"/>
                  <w:divBdr>
                    <w:top w:val="none" w:sz="0" w:space="0" w:color="auto"/>
                    <w:left w:val="none" w:sz="0" w:space="0" w:color="auto"/>
                    <w:bottom w:val="none" w:sz="0" w:space="0" w:color="auto"/>
                    <w:right w:val="none" w:sz="0" w:space="0" w:color="auto"/>
                  </w:divBdr>
                  <w:divsChild>
                    <w:div w:id="1428766319">
                      <w:marLeft w:val="0"/>
                      <w:marRight w:val="0"/>
                      <w:marTop w:val="0"/>
                      <w:marBottom w:val="0"/>
                      <w:divBdr>
                        <w:top w:val="none" w:sz="0" w:space="0" w:color="auto"/>
                        <w:left w:val="none" w:sz="0" w:space="0" w:color="auto"/>
                        <w:bottom w:val="none" w:sz="0" w:space="0" w:color="auto"/>
                        <w:right w:val="none" w:sz="0" w:space="0" w:color="auto"/>
                      </w:divBdr>
                    </w:div>
                  </w:divsChild>
                </w:div>
                <w:div w:id="716928362">
                  <w:marLeft w:val="0"/>
                  <w:marRight w:val="0"/>
                  <w:marTop w:val="0"/>
                  <w:marBottom w:val="0"/>
                  <w:divBdr>
                    <w:top w:val="none" w:sz="0" w:space="0" w:color="auto"/>
                    <w:left w:val="none" w:sz="0" w:space="0" w:color="auto"/>
                    <w:bottom w:val="none" w:sz="0" w:space="0" w:color="auto"/>
                    <w:right w:val="none" w:sz="0" w:space="0" w:color="auto"/>
                  </w:divBdr>
                  <w:divsChild>
                    <w:div w:id="28455819">
                      <w:marLeft w:val="0"/>
                      <w:marRight w:val="0"/>
                      <w:marTop w:val="0"/>
                      <w:marBottom w:val="0"/>
                      <w:divBdr>
                        <w:top w:val="none" w:sz="0" w:space="0" w:color="auto"/>
                        <w:left w:val="none" w:sz="0" w:space="0" w:color="auto"/>
                        <w:bottom w:val="none" w:sz="0" w:space="0" w:color="auto"/>
                        <w:right w:val="none" w:sz="0" w:space="0" w:color="auto"/>
                      </w:divBdr>
                      <w:divsChild>
                        <w:div w:id="271136287">
                          <w:marLeft w:val="0"/>
                          <w:marRight w:val="0"/>
                          <w:marTop w:val="0"/>
                          <w:marBottom w:val="0"/>
                          <w:divBdr>
                            <w:top w:val="none" w:sz="0" w:space="0" w:color="auto"/>
                            <w:left w:val="none" w:sz="0" w:space="0" w:color="auto"/>
                            <w:bottom w:val="none" w:sz="0" w:space="0" w:color="auto"/>
                            <w:right w:val="none" w:sz="0" w:space="0" w:color="auto"/>
                          </w:divBdr>
                        </w:div>
                      </w:divsChild>
                    </w:div>
                    <w:div w:id="362362582">
                      <w:marLeft w:val="0"/>
                      <w:marRight w:val="0"/>
                      <w:marTop w:val="0"/>
                      <w:marBottom w:val="0"/>
                      <w:divBdr>
                        <w:top w:val="none" w:sz="0" w:space="0" w:color="auto"/>
                        <w:left w:val="none" w:sz="0" w:space="0" w:color="auto"/>
                        <w:bottom w:val="none" w:sz="0" w:space="0" w:color="auto"/>
                        <w:right w:val="none" w:sz="0" w:space="0" w:color="auto"/>
                      </w:divBdr>
                    </w:div>
                    <w:div w:id="497576876">
                      <w:marLeft w:val="0"/>
                      <w:marRight w:val="0"/>
                      <w:marTop w:val="0"/>
                      <w:marBottom w:val="0"/>
                      <w:divBdr>
                        <w:top w:val="none" w:sz="0" w:space="0" w:color="auto"/>
                        <w:left w:val="none" w:sz="0" w:space="0" w:color="auto"/>
                        <w:bottom w:val="none" w:sz="0" w:space="0" w:color="auto"/>
                        <w:right w:val="none" w:sz="0" w:space="0" w:color="auto"/>
                      </w:divBdr>
                    </w:div>
                    <w:div w:id="532420426">
                      <w:marLeft w:val="0"/>
                      <w:marRight w:val="0"/>
                      <w:marTop w:val="0"/>
                      <w:marBottom w:val="0"/>
                      <w:divBdr>
                        <w:top w:val="none" w:sz="0" w:space="0" w:color="auto"/>
                        <w:left w:val="none" w:sz="0" w:space="0" w:color="auto"/>
                        <w:bottom w:val="none" w:sz="0" w:space="0" w:color="auto"/>
                        <w:right w:val="none" w:sz="0" w:space="0" w:color="auto"/>
                      </w:divBdr>
                      <w:divsChild>
                        <w:div w:id="983196556">
                          <w:marLeft w:val="0"/>
                          <w:marRight w:val="0"/>
                          <w:marTop w:val="0"/>
                          <w:marBottom w:val="0"/>
                          <w:divBdr>
                            <w:top w:val="none" w:sz="0" w:space="0" w:color="auto"/>
                            <w:left w:val="none" w:sz="0" w:space="0" w:color="auto"/>
                            <w:bottom w:val="none" w:sz="0" w:space="0" w:color="auto"/>
                            <w:right w:val="none" w:sz="0" w:space="0" w:color="auto"/>
                          </w:divBdr>
                        </w:div>
                      </w:divsChild>
                    </w:div>
                    <w:div w:id="1284460925">
                      <w:marLeft w:val="0"/>
                      <w:marRight w:val="0"/>
                      <w:marTop w:val="0"/>
                      <w:marBottom w:val="0"/>
                      <w:divBdr>
                        <w:top w:val="none" w:sz="0" w:space="0" w:color="auto"/>
                        <w:left w:val="none" w:sz="0" w:space="0" w:color="auto"/>
                        <w:bottom w:val="none" w:sz="0" w:space="0" w:color="auto"/>
                        <w:right w:val="none" w:sz="0" w:space="0" w:color="auto"/>
                      </w:divBdr>
                    </w:div>
                    <w:div w:id="1315911018">
                      <w:marLeft w:val="0"/>
                      <w:marRight w:val="0"/>
                      <w:marTop w:val="0"/>
                      <w:marBottom w:val="0"/>
                      <w:divBdr>
                        <w:top w:val="none" w:sz="0" w:space="0" w:color="auto"/>
                        <w:left w:val="none" w:sz="0" w:space="0" w:color="auto"/>
                        <w:bottom w:val="none" w:sz="0" w:space="0" w:color="auto"/>
                        <w:right w:val="none" w:sz="0" w:space="0" w:color="auto"/>
                      </w:divBdr>
                    </w:div>
                    <w:div w:id="1859853848">
                      <w:marLeft w:val="0"/>
                      <w:marRight w:val="0"/>
                      <w:marTop w:val="0"/>
                      <w:marBottom w:val="0"/>
                      <w:divBdr>
                        <w:top w:val="none" w:sz="0" w:space="0" w:color="auto"/>
                        <w:left w:val="none" w:sz="0" w:space="0" w:color="auto"/>
                        <w:bottom w:val="none" w:sz="0" w:space="0" w:color="auto"/>
                        <w:right w:val="none" w:sz="0" w:space="0" w:color="auto"/>
                      </w:divBdr>
                      <w:divsChild>
                        <w:div w:id="1909655797">
                          <w:marLeft w:val="0"/>
                          <w:marRight w:val="0"/>
                          <w:marTop w:val="0"/>
                          <w:marBottom w:val="0"/>
                          <w:divBdr>
                            <w:top w:val="none" w:sz="0" w:space="0" w:color="auto"/>
                            <w:left w:val="none" w:sz="0" w:space="0" w:color="auto"/>
                            <w:bottom w:val="none" w:sz="0" w:space="0" w:color="auto"/>
                            <w:right w:val="none" w:sz="0" w:space="0" w:color="auto"/>
                          </w:divBdr>
                        </w:div>
                      </w:divsChild>
                    </w:div>
                    <w:div w:id="2071073985">
                      <w:marLeft w:val="0"/>
                      <w:marRight w:val="0"/>
                      <w:marTop w:val="0"/>
                      <w:marBottom w:val="0"/>
                      <w:divBdr>
                        <w:top w:val="none" w:sz="0" w:space="0" w:color="auto"/>
                        <w:left w:val="none" w:sz="0" w:space="0" w:color="auto"/>
                        <w:bottom w:val="none" w:sz="0" w:space="0" w:color="auto"/>
                        <w:right w:val="none" w:sz="0" w:space="0" w:color="auto"/>
                      </w:divBdr>
                    </w:div>
                  </w:divsChild>
                </w:div>
                <w:div w:id="153422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1335">
          <w:marLeft w:val="0"/>
          <w:marRight w:val="0"/>
          <w:marTop w:val="0"/>
          <w:marBottom w:val="0"/>
          <w:divBdr>
            <w:top w:val="none" w:sz="0" w:space="0" w:color="auto"/>
            <w:left w:val="none" w:sz="0" w:space="0" w:color="auto"/>
            <w:bottom w:val="none" w:sz="0" w:space="0" w:color="auto"/>
            <w:right w:val="none" w:sz="0" w:space="0" w:color="auto"/>
          </w:divBdr>
          <w:divsChild>
            <w:div w:id="1872767214">
              <w:marLeft w:val="0"/>
              <w:marRight w:val="0"/>
              <w:marTop w:val="0"/>
              <w:marBottom w:val="0"/>
              <w:divBdr>
                <w:top w:val="none" w:sz="0" w:space="0" w:color="auto"/>
                <w:left w:val="none" w:sz="0" w:space="0" w:color="auto"/>
                <w:bottom w:val="none" w:sz="0" w:space="0" w:color="auto"/>
                <w:right w:val="none" w:sz="0" w:space="0" w:color="auto"/>
              </w:divBdr>
              <w:divsChild>
                <w:div w:id="15826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5458">
          <w:marLeft w:val="0"/>
          <w:marRight w:val="0"/>
          <w:marTop w:val="0"/>
          <w:marBottom w:val="0"/>
          <w:divBdr>
            <w:top w:val="none" w:sz="0" w:space="0" w:color="auto"/>
            <w:left w:val="none" w:sz="0" w:space="0" w:color="auto"/>
            <w:bottom w:val="none" w:sz="0" w:space="0" w:color="auto"/>
            <w:right w:val="none" w:sz="0" w:space="0" w:color="auto"/>
          </w:divBdr>
          <w:divsChild>
            <w:div w:id="772239876">
              <w:marLeft w:val="0"/>
              <w:marRight w:val="0"/>
              <w:marTop w:val="0"/>
              <w:marBottom w:val="0"/>
              <w:divBdr>
                <w:top w:val="none" w:sz="0" w:space="0" w:color="auto"/>
                <w:left w:val="none" w:sz="0" w:space="0" w:color="auto"/>
                <w:bottom w:val="none" w:sz="0" w:space="0" w:color="auto"/>
                <w:right w:val="none" w:sz="0" w:space="0" w:color="auto"/>
              </w:divBdr>
            </w:div>
          </w:divsChild>
        </w:div>
        <w:div w:id="1338769478">
          <w:marLeft w:val="0"/>
          <w:marRight w:val="0"/>
          <w:marTop w:val="0"/>
          <w:marBottom w:val="0"/>
          <w:divBdr>
            <w:top w:val="none" w:sz="0" w:space="0" w:color="auto"/>
            <w:left w:val="none" w:sz="0" w:space="0" w:color="auto"/>
            <w:bottom w:val="none" w:sz="0" w:space="0" w:color="auto"/>
            <w:right w:val="none" w:sz="0" w:space="0" w:color="auto"/>
          </w:divBdr>
          <w:divsChild>
            <w:div w:id="613710261">
              <w:marLeft w:val="0"/>
              <w:marRight w:val="0"/>
              <w:marTop w:val="0"/>
              <w:marBottom w:val="0"/>
              <w:divBdr>
                <w:top w:val="none" w:sz="0" w:space="0" w:color="auto"/>
                <w:left w:val="none" w:sz="0" w:space="0" w:color="auto"/>
                <w:bottom w:val="none" w:sz="0" w:space="0" w:color="auto"/>
                <w:right w:val="none" w:sz="0" w:space="0" w:color="auto"/>
              </w:divBdr>
              <w:divsChild>
                <w:div w:id="61299706">
                  <w:marLeft w:val="0"/>
                  <w:marRight w:val="0"/>
                  <w:marTop w:val="0"/>
                  <w:marBottom w:val="0"/>
                  <w:divBdr>
                    <w:top w:val="none" w:sz="0" w:space="0" w:color="auto"/>
                    <w:left w:val="none" w:sz="0" w:space="0" w:color="auto"/>
                    <w:bottom w:val="none" w:sz="0" w:space="0" w:color="auto"/>
                    <w:right w:val="none" w:sz="0" w:space="0" w:color="auto"/>
                  </w:divBdr>
                </w:div>
                <w:div w:id="64886369">
                  <w:marLeft w:val="0"/>
                  <w:marRight w:val="0"/>
                  <w:marTop w:val="0"/>
                  <w:marBottom w:val="0"/>
                  <w:divBdr>
                    <w:top w:val="none" w:sz="0" w:space="0" w:color="auto"/>
                    <w:left w:val="none" w:sz="0" w:space="0" w:color="auto"/>
                    <w:bottom w:val="none" w:sz="0" w:space="0" w:color="auto"/>
                    <w:right w:val="none" w:sz="0" w:space="0" w:color="auto"/>
                  </w:divBdr>
                </w:div>
                <w:div w:id="1712730752">
                  <w:marLeft w:val="0"/>
                  <w:marRight w:val="0"/>
                  <w:marTop w:val="0"/>
                  <w:marBottom w:val="0"/>
                  <w:divBdr>
                    <w:top w:val="none" w:sz="0" w:space="0" w:color="auto"/>
                    <w:left w:val="none" w:sz="0" w:space="0" w:color="auto"/>
                    <w:bottom w:val="none" w:sz="0" w:space="0" w:color="auto"/>
                    <w:right w:val="none" w:sz="0" w:space="0" w:color="auto"/>
                  </w:divBdr>
                </w:div>
                <w:div w:id="21303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3501">
          <w:marLeft w:val="0"/>
          <w:marRight w:val="0"/>
          <w:marTop w:val="0"/>
          <w:marBottom w:val="0"/>
          <w:divBdr>
            <w:top w:val="none" w:sz="0" w:space="0" w:color="auto"/>
            <w:left w:val="none" w:sz="0" w:space="0" w:color="auto"/>
            <w:bottom w:val="none" w:sz="0" w:space="0" w:color="auto"/>
            <w:right w:val="none" w:sz="0" w:space="0" w:color="auto"/>
          </w:divBdr>
          <w:divsChild>
            <w:div w:id="523831432">
              <w:marLeft w:val="0"/>
              <w:marRight w:val="0"/>
              <w:marTop w:val="0"/>
              <w:marBottom w:val="0"/>
              <w:divBdr>
                <w:top w:val="none" w:sz="0" w:space="0" w:color="auto"/>
                <w:left w:val="none" w:sz="0" w:space="0" w:color="auto"/>
                <w:bottom w:val="none" w:sz="0" w:space="0" w:color="auto"/>
                <w:right w:val="none" w:sz="0" w:space="0" w:color="auto"/>
              </w:divBdr>
              <w:divsChild>
                <w:div w:id="15852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1961">
          <w:marLeft w:val="0"/>
          <w:marRight w:val="0"/>
          <w:marTop w:val="0"/>
          <w:marBottom w:val="0"/>
          <w:divBdr>
            <w:top w:val="none" w:sz="0" w:space="0" w:color="auto"/>
            <w:left w:val="none" w:sz="0" w:space="0" w:color="auto"/>
            <w:bottom w:val="none" w:sz="0" w:space="0" w:color="auto"/>
            <w:right w:val="none" w:sz="0" w:space="0" w:color="auto"/>
          </w:divBdr>
          <w:divsChild>
            <w:div w:id="1519541704">
              <w:marLeft w:val="0"/>
              <w:marRight w:val="0"/>
              <w:marTop w:val="0"/>
              <w:marBottom w:val="0"/>
              <w:divBdr>
                <w:top w:val="none" w:sz="0" w:space="0" w:color="auto"/>
                <w:left w:val="none" w:sz="0" w:space="0" w:color="auto"/>
                <w:bottom w:val="none" w:sz="0" w:space="0" w:color="auto"/>
                <w:right w:val="none" w:sz="0" w:space="0" w:color="auto"/>
              </w:divBdr>
              <w:divsChild>
                <w:div w:id="474689748">
                  <w:marLeft w:val="0"/>
                  <w:marRight w:val="0"/>
                  <w:marTop w:val="0"/>
                  <w:marBottom w:val="0"/>
                  <w:divBdr>
                    <w:top w:val="none" w:sz="0" w:space="0" w:color="auto"/>
                    <w:left w:val="none" w:sz="0" w:space="0" w:color="auto"/>
                    <w:bottom w:val="none" w:sz="0" w:space="0" w:color="auto"/>
                    <w:right w:val="none" w:sz="0" w:space="0" w:color="auto"/>
                  </w:divBdr>
                </w:div>
                <w:div w:id="861672664">
                  <w:marLeft w:val="0"/>
                  <w:marRight w:val="0"/>
                  <w:marTop w:val="0"/>
                  <w:marBottom w:val="0"/>
                  <w:divBdr>
                    <w:top w:val="none" w:sz="0" w:space="0" w:color="auto"/>
                    <w:left w:val="none" w:sz="0" w:space="0" w:color="auto"/>
                    <w:bottom w:val="none" w:sz="0" w:space="0" w:color="auto"/>
                    <w:right w:val="none" w:sz="0" w:space="0" w:color="auto"/>
                  </w:divBdr>
                  <w:divsChild>
                    <w:div w:id="467744736">
                      <w:marLeft w:val="0"/>
                      <w:marRight w:val="0"/>
                      <w:marTop w:val="0"/>
                      <w:marBottom w:val="0"/>
                      <w:divBdr>
                        <w:top w:val="none" w:sz="0" w:space="0" w:color="auto"/>
                        <w:left w:val="none" w:sz="0" w:space="0" w:color="auto"/>
                        <w:bottom w:val="none" w:sz="0" w:space="0" w:color="auto"/>
                        <w:right w:val="none" w:sz="0" w:space="0" w:color="auto"/>
                      </w:divBdr>
                    </w:div>
                    <w:div w:id="496263820">
                      <w:marLeft w:val="0"/>
                      <w:marRight w:val="0"/>
                      <w:marTop w:val="0"/>
                      <w:marBottom w:val="0"/>
                      <w:divBdr>
                        <w:top w:val="none" w:sz="0" w:space="0" w:color="auto"/>
                        <w:left w:val="none" w:sz="0" w:space="0" w:color="auto"/>
                        <w:bottom w:val="none" w:sz="0" w:space="0" w:color="auto"/>
                        <w:right w:val="none" w:sz="0" w:space="0" w:color="auto"/>
                      </w:divBdr>
                    </w:div>
                    <w:div w:id="921139344">
                      <w:marLeft w:val="0"/>
                      <w:marRight w:val="0"/>
                      <w:marTop w:val="0"/>
                      <w:marBottom w:val="0"/>
                      <w:divBdr>
                        <w:top w:val="none" w:sz="0" w:space="0" w:color="auto"/>
                        <w:left w:val="none" w:sz="0" w:space="0" w:color="auto"/>
                        <w:bottom w:val="none" w:sz="0" w:space="0" w:color="auto"/>
                        <w:right w:val="none" w:sz="0" w:space="0" w:color="auto"/>
                      </w:divBdr>
                    </w:div>
                    <w:div w:id="1164320760">
                      <w:marLeft w:val="0"/>
                      <w:marRight w:val="0"/>
                      <w:marTop w:val="0"/>
                      <w:marBottom w:val="0"/>
                      <w:divBdr>
                        <w:top w:val="none" w:sz="0" w:space="0" w:color="auto"/>
                        <w:left w:val="none" w:sz="0" w:space="0" w:color="auto"/>
                        <w:bottom w:val="none" w:sz="0" w:space="0" w:color="auto"/>
                        <w:right w:val="none" w:sz="0" w:space="0" w:color="auto"/>
                      </w:divBdr>
                    </w:div>
                    <w:div w:id="1607348489">
                      <w:marLeft w:val="0"/>
                      <w:marRight w:val="0"/>
                      <w:marTop w:val="0"/>
                      <w:marBottom w:val="0"/>
                      <w:divBdr>
                        <w:top w:val="none" w:sz="0" w:space="0" w:color="auto"/>
                        <w:left w:val="none" w:sz="0" w:space="0" w:color="auto"/>
                        <w:bottom w:val="none" w:sz="0" w:space="0" w:color="auto"/>
                        <w:right w:val="none" w:sz="0" w:space="0" w:color="auto"/>
                      </w:divBdr>
                      <w:divsChild>
                        <w:div w:id="1245603381">
                          <w:marLeft w:val="0"/>
                          <w:marRight w:val="0"/>
                          <w:marTop w:val="0"/>
                          <w:marBottom w:val="0"/>
                          <w:divBdr>
                            <w:top w:val="none" w:sz="0" w:space="0" w:color="auto"/>
                            <w:left w:val="none" w:sz="0" w:space="0" w:color="auto"/>
                            <w:bottom w:val="none" w:sz="0" w:space="0" w:color="auto"/>
                            <w:right w:val="none" w:sz="0" w:space="0" w:color="auto"/>
                          </w:divBdr>
                        </w:div>
                      </w:divsChild>
                    </w:div>
                    <w:div w:id="2120368338">
                      <w:marLeft w:val="0"/>
                      <w:marRight w:val="0"/>
                      <w:marTop w:val="0"/>
                      <w:marBottom w:val="0"/>
                      <w:divBdr>
                        <w:top w:val="none" w:sz="0" w:space="0" w:color="auto"/>
                        <w:left w:val="none" w:sz="0" w:space="0" w:color="auto"/>
                        <w:bottom w:val="none" w:sz="0" w:space="0" w:color="auto"/>
                        <w:right w:val="none" w:sz="0" w:space="0" w:color="auto"/>
                      </w:divBdr>
                    </w:div>
                  </w:divsChild>
                </w:div>
                <w:div w:id="1081104694">
                  <w:marLeft w:val="0"/>
                  <w:marRight w:val="0"/>
                  <w:marTop w:val="0"/>
                  <w:marBottom w:val="0"/>
                  <w:divBdr>
                    <w:top w:val="none" w:sz="0" w:space="0" w:color="auto"/>
                    <w:left w:val="none" w:sz="0" w:space="0" w:color="auto"/>
                    <w:bottom w:val="none" w:sz="0" w:space="0" w:color="auto"/>
                    <w:right w:val="none" w:sz="0" w:space="0" w:color="auto"/>
                  </w:divBdr>
                  <w:divsChild>
                    <w:div w:id="1427919302">
                      <w:marLeft w:val="0"/>
                      <w:marRight w:val="0"/>
                      <w:marTop w:val="0"/>
                      <w:marBottom w:val="0"/>
                      <w:divBdr>
                        <w:top w:val="none" w:sz="0" w:space="0" w:color="auto"/>
                        <w:left w:val="none" w:sz="0" w:space="0" w:color="auto"/>
                        <w:bottom w:val="none" w:sz="0" w:space="0" w:color="auto"/>
                        <w:right w:val="none" w:sz="0" w:space="0" w:color="auto"/>
                      </w:divBdr>
                    </w:div>
                  </w:divsChild>
                </w:div>
                <w:div w:id="1150825882">
                  <w:marLeft w:val="0"/>
                  <w:marRight w:val="0"/>
                  <w:marTop w:val="0"/>
                  <w:marBottom w:val="0"/>
                  <w:divBdr>
                    <w:top w:val="none" w:sz="0" w:space="0" w:color="auto"/>
                    <w:left w:val="none" w:sz="0" w:space="0" w:color="auto"/>
                    <w:bottom w:val="none" w:sz="0" w:space="0" w:color="auto"/>
                    <w:right w:val="none" w:sz="0" w:space="0" w:color="auto"/>
                  </w:divBdr>
                  <w:divsChild>
                    <w:div w:id="683827674">
                      <w:marLeft w:val="0"/>
                      <w:marRight w:val="0"/>
                      <w:marTop w:val="0"/>
                      <w:marBottom w:val="0"/>
                      <w:divBdr>
                        <w:top w:val="none" w:sz="0" w:space="0" w:color="auto"/>
                        <w:left w:val="none" w:sz="0" w:space="0" w:color="auto"/>
                        <w:bottom w:val="none" w:sz="0" w:space="0" w:color="auto"/>
                        <w:right w:val="none" w:sz="0" w:space="0" w:color="auto"/>
                      </w:divBdr>
                    </w:div>
                    <w:div w:id="959144483">
                      <w:marLeft w:val="0"/>
                      <w:marRight w:val="0"/>
                      <w:marTop w:val="0"/>
                      <w:marBottom w:val="0"/>
                      <w:divBdr>
                        <w:top w:val="none" w:sz="0" w:space="0" w:color="auto"/>
                        <w:left w:val="none" w:sz="0" w:space="0" w:color="auto"/>
                        <w:bottom w:val="none" w:sz="0" w:space="0" w:color="auto"/>
                        <w:right w:val="none" w:sz="0" w:space="0" w:color="auto"/>
                      </w:divBdr>
                    </w:div>
                    <w:div w:id="1171406057">
                      <w:marLeft w:val="0"/>
                      <w:marRight w:val="0"/>
                      <w:marTop w:val="0"/>
                      <w:marBottom w:val="0"/>
                      <w:divBdr>
                        <w:top w:val="none" w:sz="0" w:space="0" w:color="auto"/>
                        <w:left w:val="none" w:sz="0" w:space="0" w:color="auto"/>
                        <w:bottom w:val="none" w:sz="0" w:space="0" w:color="auto"/>
                        <w:right w:val="none" w:sz="0" w:space="0" w:color="auto"/>
                      </w:divBdr>
                      <w:divsChild>
                        <w:div w:id="1637760686">
                          <w:marLeft w:val="0"/>
                          <w:marRight w:val="0"/>
                          <w:marTop w:val="0"/>
                          <w:marBottom w:val="0"/>
                          <w:divBdr>
                            <w:top w:val="none" w:sz="0" w:space="0" w:color="auto"/>
                            <w:left w:val="none" w:sz="0" w:space="0" w:color="auto"/>
                            <w:bottom w:val="none" w:sz="0" w:space="0" w:color="auto"/>
                            <w:right w:val="none" w:sz="0" w:space="0" w:color="auto"/>
                          </w:divBdr>
                          <w:divsChild>
                            <w:div w:id="1884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101">
                      <w:marLeft w:val="0"/>
                      <w:marRight w:val="0"/>
                      <w:marTop w:val="0"/>
                      <w:marBottom w:val="0"/>
                      <w:divBdr>
                        <w:top w:val="none" w:sz="0" w:space="0" w:color="auto"/>
                        <w:left w:val="none" w:sz="0" w:space="0" w:color="auto"/>
                        <w:bottom w:val="none" w:sz="0" w:space="0" w:color="auto"/>
                        <w:right w:val="none" w:sz="0" w:space="0" w:color="auto"/>
                      </w:divBdr>
                    </w:div>
                  </w:divsChild>
                </w:div>
                <w:div w:id="1183471921">
                  <w:marLeft w:val="0"/>
                  <w:marRight w:val="0"/>
                  <w:marTop w:val="0"/>
                  <w:marBottom w:val="0"/>
                  <w:divBdr>
                    <w:top w:val="none" w:sz="0" w:space="0" w:color="auto"/>
                    <w:left w:val="none" w:sz="0" w:space="0" w:color="auto"/>
                    <w:bottom w:val="none" w:sz="0" w:space="0" w:color="auto"/>
                    <w:right w:val="none" w:sz="0" w:space="0" w:color="auto"/>
                  </w:divBdr>
                  <w:divsChild>
                    <w:div w:id="949504878">
                      <w:marLeft w:val="0"/>
                      <w:marRight w:val="0"/>
                      <w:marTop w:val="0"/>
                      <w:marBottom w:val="0"/>
                      <w:divBdr>
                        <w:top w:val="none" w:sz="0" w:space="0" w:color="auto"/>
                        <w:left w:val="none" w:sz="0" w:space="0" w:color="auto"/>
                        <w:bottom w:val="none" w:sz="0" w:space="0" w:color="auto"/>
                        <w:right w:val="none" w:sz="0" w:space="0" w:color="auto"/>
                      </w:divBdr>
                    </w:div>
                  </w:divsChild>
                </w:div>
                <w:div w:id="1879783518">
                  <w:marLeft w:val="0"/>
                  <w:marRight w:val="0"/>
                  <w:marTop w:val="0"/>
                  <w:marBottom w:val="0"/>
                  <w:divBdr>
                    <w:top w:val="none" w:sz="0" w:space="0" w:color="auto"/>
                    <w:left w:val="none" w:sz="0" w:space="0" w:color="auto"/>
                    <w:bottom w:val="none" w:sz="0" w:space="0" w:color="auto"/>
                    <w:right w:val="none" w:sz="0" w:space="0" w:color="auto"/>
                  </w:divBdr>
                </w:div>
                <w:div w:id="2094158681">
                  <w:marLeft w:val="0"/>
                  <w:marRight w:val="0"/>
                  <w:marTop w:val="0"/>
                  <w:marBottom w:val="0"/>
                  <w:divBdr>
                    <w:top w:val="none" w:sz="0" w:space="0" w:color="auto"/>
                    <w:left w:val="none" w:sz="0" w:space="0" w:color="auto"/>
                    <w:bottom w:val="none" w:sz="0" w:space="0" w:color="auto"/>
                    <w:right w:val="none" w:sz="0" w:space="0" w:color="auto"/>
                  </w:divBdr>
                  <w:divsChild>
                    <w:div w:id="3606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6977">
          <w:marLeft w:val="0"/>
          <w:marRight w:val="0"/>
          <w:marTop w:val="0"/>
          <w:marBottom w:val="0"/>
          <w:divBdr>
            <w:top w:val="none" w:sz="0" w:space="0" w:color="auto"/>
            <w:left w:val="none" w:sz="0" w:space="0" w:color="auto"/>
            <w:bottom w:val="none" w:sz="0" w:space="0" w:color="auto"/>
            <w:right w:val="none" w:sz="0" w:space="0" w:color="auto"/>
          </w:divBdr>
          <w:divsChild>
            <w:div w:id="1798987952">
              <w:marLeft w:val="0"/>
              <w:marRight w:val="0"/>
              <w:marTop w:val="0"/>
              <w:marBottom w:val="0"/>
              <w:divBdr>
                <w:top w:val="none" w:sz="0" w:space="0" w:color="auto"/>
                <w:left w:val="none" w:sz="0" w:space="0" w:color="auto"/>
                <w:bottom w:val="none" w:sz="0" w:space="0" w:color="auto"/>
                <w:right w:val="none" w:sz="0" w:space="0" w:color="auto"/>
              </w:divBdr>
              <w:divsChild>
                <w:div w:id="99690466">
                  <w:marLeft w:val="0"/>
                  <w:marRight w:val="0"/>
                  <w:marTop w:val="0"/>
                  <w:marBottom w:val="0"/>
                  <w:divBdr>
                    <w:top w:val="none" w:sz="0" w:space="0" w:color="auto"/>
                    <w:left w:val="none" w:sz="0" w:space="0" w:color="auto"/>
                    <w:bottom w:val="none" w:sz="0" w:space="0" w:color="auto"/>
                    <w:right w:val="none" w:sz="0" w:space="0" w:color="auto"/>
                  </w:divBdr>
                </w:div>
                <w:div w:id="1754858255">
                  <w:marLeft w:val="0"/>
                  <w:marRight w:val="0"/>
                  <w:marTop w:val="0"/>
                  <w:marBottom w:val="0"/>
                  <w:divBdr>
                    <w:top w:val="none" w:sz="0" w:space="0" w:color="auto"/>
                    <w:left w:val="none" w:sz="0" w:space="0" w:color="auto"/>
                    <w:bottom w:val="none" w:sz="0" w:space="0" w:color="auto"/>
                    <w:right w:val="none" w:sz="0" w:space="0" w:color="auto"/>
                  </w:divBdr>
                  <w:divsChild>
                    <w:div w:id="1219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igbio/sdrf-pipelines" TargetMode="External"/><Relationship Id="rId117" Type="http://schemas.openxmlformats.org/officeDocument/2006/relationships/hyperlink" Target="mailto:mikhail.v.gorshkov@gmail.com" TargetMode="External"/><Relationship Id="rId21" Type="http://schemas.openxmlformats.org/officeDocument/2006/relationships/hyperlink" Target="http://fged.org/projects/mage-tab/" TargetMode="External"/><Relationship Id="rId42" Type="http://schemas.openxmlformats.org/officeDocument/2006/relationships/hyperlink" Target="https://www.ebi.ac.uk/ols/ontologies/chebi" TargetMode="External"/><Relationship Id="rId47" Type="http://schemas.openxmlformats.org/officeDocument/2006/relationships/image" Target="media/image2.tiff"/><Relationship Id="rId63" Type="http://schemas.openxmlformats.org/officeDocument/2006/relationships/hyperlink" Target="https://www.ebi.ac.uk/ols/ontologies/ms/terms?iri=http%3A%2F%2Fpurl.obolibrary.org%2Fobo%2FMS_1001045&amp;viewMode=All&amp;siblings=false" TargetMode="External"/><Relationship Id="rId68" Type="http://schemas.openxmlformats.org/officeDocument/2006/relationships/hyperlink" Target="http://www.proteomexchange.org/" TargetMode="External"/><Relationship Id="rId84" Type="http://schemas.openxmlformats.org/officeDocument/2006/relationships/hyperlink" Target="https://www.ebi.ac.uk/ols/ontologies/efo" TargetMode="External"/><Relationship Id="rId89" Type="http://schemas.openxmlformats.org/officeDocument/2006/relationships/hyperlink" Target="https://www.ebi.ac.uk/ols/ontologies/ms" TargetMode="External"/><Relationship Id="rId112" Type="http://schemas.openxmlformats.org/officeDocument/2006/relationships/hyperlink" Target="mailto:enrique.audain@uksh.de" TargetMode="External"/><Relationship Id="rId16" Type="http://schemas.microsoft.com/office/2016/09/relationships/commentsIds" Target="commentsIds.xml"/><Relationship Id="rId107" Type="http://schemas.openxmlformats.org/officeDocument/2006/relationships/hyperlink" Target="mailto:lisavetasol@gmail.com" TargetMode="External"/><Relationship Id="rId11" Type="http://schemas.openxmlformats.org/officeDocument/2006/relationships/hyperlink" Target="https://cptac-data-portal.georgetown.edu/" TargetMode="External"/><Relationship Id="rId32" Type="http://schemas.openxmlformats.org/officeDocument/2006/relationships/hyperlink" Target="https://www.ebi.ac.uk/ols/ontologies/mod" TargetMode="External"/><Relationship Id="rId37" Type="http://schemas.openxmlformats.org/officeDocument/2006/relationships/hyperlink" Target="https://www.ebi.ac.uk/ols/ontologies/uberon" TargetMode="External"/><Relationship Id="rId53" Type="http://schemas.openxmlformats.org/officeDocument/2006/relationships/hyperlink" Target="https://www.ebi.ac.uk/ols/ontologies/pride/terms?iri=http%3A%2F%2Fpurl.obolibrary.org%2Fobo%2FPRIDE_0000514&amp;viewMode=All&amp;siblings=false" TargetMode="External"/><Relationship Id="rId58" Type="http://schemas.openxmlformats.org/officeDocument/2006/relationships/hyperlink" Target="https://www.ebi.ac.uk/ols/ontologies/pride/terms?iri=http%3A%2F%2Fpurl.obolibrary.org%2Fobo%2FPRIDE_0000514&amp;viewMode=All&amp;siblings=false" TargetMode="External"/><Relationship Id="rId74" Type="http://schemas.openxmlformats.org/officeDocument/2006/relationships/hyperlink" Target="https://github.com/bigbio/proteomics-metadata-standard/blob/master/templates/sdrf-cell-line.tsv" TargetMode="External"/><Relationship Id="rId79" Type="http://schemas.openxmlformats.org/officeDocument/2006/relationships/hyperlink" Target="https://www.ebi.ac.uk/ols/ontologies/ncbitaxon" TargetMode="External"/><Relationship Id="rId102" Type="http://schemas.openxmlformats.org/officeDocument/2006/relationships/hyperlink" Target="mailto:anjaf@ebi.ac.uk" TargetMode="External"/><Relationship Id="rId123" Type="http://schemas.openxmlformats.org/officeDocument/2006/relationships/hyperlink" Target="mailto:bandeira@ucsd.edu"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ebi.ac.uk/ols/ontologies/pride" TargetMode="External"/><Relationship Id="rId95" Type="http://schemas.openxmlformats.org/officeDocument/2006/relationships/hyperlink" Target="https://github.com/bigbio/proteomics-metadata-standard/tree/master/annotated-projects/PXD010154" TargetMode="External"/><Relationship Id="rId22" Type="http://schemas.openxmlformats.org/officeDocument/2006/relationships/hyperlink" Target="https://github.com/bigbio/proteomics-metadata-standard/blob/master/generate_idf.py" TargetMode="External"/><Relationship Id="rId27" Type="http://schemas.openxmlformats.org/officeDocument/2006/relationships/hyperlink" Target="https://github.com/bigbio/jsdrf" TargetMode="External"/><Relationship Id="rId43" Type="http://schemas.openxmlformats.org/officeDocument/2006/relationships/hyperlink" Target="https://www.ebi.ac.uk/ols/ontologies/ncbitaxon" TargetMode="External"/><Relationship Id="rId48" Type="http://schemas.openxmlformats.org/officeDocument/2006/relationships/hyperlink" Target="http://purl.obolibrary.org/obo/NCBITaxon_9606" TargetMode="External"/><Relationship Id="rId64" Type="http://schemas.openxmlformats.org/officeDocument/2006/relationships/hyperlink" Target="https://www.ebi.ac.uk/ols/ontologies/ms/terms?iri=http%3A%2F%2Fpurl.obolibrary.org%2Fobo%2FMS_1001045" TargetMode="External"/><Relationship Id="rId69" Type="http://schemas.openxmlformats.org/officeDocument/2006/relationships/hyperlink" Target="https://github.com/bigbio/proteomics-metadata-standard/blob/master/templates/sdrf-default.tsv" TargetMode="External"/><Relationship Id="rId113" Type="http://schemas.openxmlformats.org/officeDocument/2006/relationships/hyperlink" Target="mailto:melanie.foell@mol-med.uni-freiburg.de" TargetMode="External"/><Relationship Id="rId118" Type="http://schemas.openxmlformats.org/officeDocument/2006/relationships/hyperlink" Target="mailto:david.bouyssie@ipbs.fr" TargetMode="External"/><Relationship Id="rId80" Type="http://schemas.openxmlformats.org/officeDocument/2006/relationships/hyperlink" Target="https://www.ebi.ac.uk/ols/ontologies/efo" TargetMode="External"/><Relationship Id="rId85" Type="http://schemas.openxmlformats.org/officeDocument/2006/relationships/hyperlink" Target="https://www.ebi.ac.uk/ols/ontologies/efo" TargetMode="External"/><Relationship Id="rId12" Type="http://schemas.openxmlformats.org/officeDocument/2006/relationships/hyperlink" Target="https://cptac-data-portal.georgetown.edu/study-summary/S048" TargetMode="External"/><Relationship Id="rId17" Type="http://schemas.microsoft.com/office/2018/08/relationships/commentsExtensible" Target="commentsExtensible.xml"/><Relationship Id="rId33" Type="http://schemas.openxmlformats.org/officeDocument/2006/relationships/hyperlink" Target="https://www.ebi.ac.uk/ols/ontologies/clo" TargetMode="External"/><Relationship Id="rId38" Type="http://schemas.openxmlformats.org/officeDocument/2006/relationships/hyperlink" Target="https://www.ebi.ac.uk/ols/ontologies/zfa" TargetMode="External"/><Relationship Id="rId59" Type="http://schemas.openxmlformats.org/officeDocument/2006/relationships/hyperlink" Target="https://www.ebi.ac.uk/ols/ontologies/pride/terms?iri=http%3A%2F%2Fpurl.obolibrary.org%2Fobo%2FPRIDE_0000550" TargetMode="External"/><Relationship Id="rId103" Type="http://schemas.openxmlformats.org/officeDocument/2006/relationships/hyperlink" Target="mailto:baimz@cqupt.edu.cn" TargetMode="External"/><Relationship Id="rId108" Type="http://schemas.openxmlformats.org/officeDocument/2006/relationships/hyperlink" Target="mailto:Marc.Vaudel@uib.no" TargetMode="External"/><Relationship Id="rId124" Type="http://schemas.openxmlformats.org/officeDocument/2006/relationships/hyperlink" Target="mailto:yperez@ebi.ac.uk" TargetMode="External"/><Relationship Id="rId54" Type="http://schemas.openxmlformats.org/officeDocument/2006/relationships/hyperlink" Target="https://www.ebi.ac.uk/ols/ontologies/pride/terms?iri=http%3A%2F%2Fpurl.obolibrary.org%2Fobo%2FPRIDE_0000514&amp;viewMode=All&amp;siblings=false" TargetMode="External"/><Relationship Id="rId70" Type="http://schemas.openxmlformats.org/officeDocument/2006/relationships/hyperlink" Target="https://github.com/bigbio/proteomics-metadata-standard/blob/master/templates/sdrf-human.tsv" TargetMode="External"/><Relationship Id="rId75" Type="http://schemas.openxmlformats.org/officeDocument/2006/relationships/header" Target="header1.xml"/><Relationship Id="rId91" Type="http://schemas.openxmlformats.org/officeDocument/2006/relationships/hyperlink" Target="https://www.ebi.ac.uk/ols/ontologies/ms" TargetMode="External"/><Relationship Id="rId96" Type="http://schemas.openxmlformats.org/officeDocument/2006/relationships/hyperlink" Target="https://github.com/bigbio/proteomics-metadata-standard/tree/master/annotated-projects/PXD01811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bigbio/proteomics-metadata-standard" TargetMode="External"/><Relationship Id="rId28" Type="http://schemas.openxmlformats.org/officeDocument/2006/relationships/hyperlink" Target="https://www.ebi.ac.uk/arrayexpress/help/magetab_spec.html" TargetMode="External"/><Relationship Id="rId49" Type="http://schemas.openxmlformats.org/officeDocument/2006/relationships/hyperlink" Target="http://purl.obolibrary.org/obo/NCBITaxon_9606" TargetMode="External"/><Relationship Id="rId114" Type="http://schemas.openxmlformats.org/officeDocument/2006/relationships/hyperlink" Target="mailto:pmoreno@ebi.ac.uk" TargetMode="External"/><Relationship Id="rId119" Type="http://schemas.openxmlformats.org/officeDocument/2006/relationships/hyperlink" Target="mailto:Tim.VanDenBossche@UGent.be" TargetMode="External"/><Relationship Id="rId44" Type="http://schemas.openxmlformats.org/officeDocument/2006/relationships/hyperlink" Target="https://www.ebi.ac.uk/ols/ontologies/pato" TargetMode="External"/><Relationship Id="rId60" Type="http://schemas.openxmlformats.org/officeDocument/2006/relationships/hyperlink" Target="https://www.ebi.ac.uk/ols/ontologies/ms/terms?iri=http%3A%2F%2Fpurl.obolibrary.org%2Fobo%2FMS_1000044&amp;viewMode=All&amp;siblings=false" TargetMode="External"/><Relationship Id="rId65" Type="http://schemas.openxmlformats.org/officeDocument/2006/relationships/hyperlink" Target="https://github.com/bigbio/proteomics-metadata-standard/issues" TargetMode="External"/><Relationship Id="rId81" Type="http://schemas.openxmlformats.org/officeDocument/2006/relationships/hyperlink" Target="https://www.ebi.ac.uk/ols/ontologies/efo" TargetMode="External"/><Relationship Id="rId86" Type="http://schemas.openxmlformats.org/officeDocument/2006/relationships/hyperlink" Target="https://www.ebi.ac.uk/ols/ontologies/efo" TargetMode="External"/><Relationship Id="rId13" Type="http://schemas.openxmlformats.org/officeDocument/2006/relationships/hyperlink" Target="https://www.proteomicsdb.org/" TargetMode="External"/><Relationship Id="rId18" Type="http://schemas.openxmlformats.org/officeDocument/2006/relationships/hyperlink" Target="http://proteomecentral.proteomexchange.org/cgi/GetDataset?ID=PXD016060.0-1&amp;outputMode=XML" TargetMode="External"/><Relationship Id="rId39" Type="http://schemas.openxmlformats.org/officeDocument/2006/relationships/hyperlink" Target="https://www.ebi.ac.uk/ols/ontologies/zfs" TargetMode="External"/><Relationship Id="rId109" Type="http://schemas.openxmlformats.org/officeDocument/2006/relationships/hyperlink" Target="mailto:sschulze@sas.upenn.edu" TargetMode="External"/><Relationship Id="rId34" Type="http://schemas.openxmlformats.org/officeDocument/2006/relationships/hyperlink" Target="https://www.ebi.ac.uk/ols/ontologies/fbbt" TargetMode="External"/><Relationship Id="rId50" Type="http://schemas.openxmlformats.org/officeDocument/2006/relationships/hyperlink" Target="https://www.ebi.ac.uk/ols/ontologies/efo" TargetMode="External"/><Relationship Id="rId55" Type="http://schemas.openxmlformats.org/officeDocument/2006/relationships/hyperlink" Target="https://github.com/bigbio/proteomics-metadata-standard/blob/c3a56b076ef381280dfcb0140d2520126ace53ff/annotated-projects/PXD006401/sdrf.tsv" TargetMode="External"/><Relationship Id="rId76" Type="http://schemas.openxmlformats.org/officeDocument/2006/relationships/footer" Target="footer1.xml"/><Relationship Id="rId97" Type="http://schemas.openxmlformats.org/officeDocument/2006/relationships/hyperlink" Target="https://github.com/bigbio/proteomics-metadata-standard/tree/master/annotated-projects/PXD004242" TargetMode="External"/><Relationship Id="rId104" Type="http://schemas.openxmlformats.org/officeDocument/2006/relationships/hyperlink" Target="mailto:Marie.locard-paulet@cpr.ku.dk" TargetMode="External"/><Relationship Id="rId120" Type="http://schemas.openxmlformats.org/officeDocument/2006/relationships/hyperlink" Target="mailto:henry.webel@cpr.ku.dk" TargetMode="External"/><Relationship Id="rId125" Type="http://schemas.openxmlformats.org/officeDocument/2006/relationships/hyperlink" Target="https://github.com/bigbio/proteomics-metadata-standard" TargetMode="External"/><Relationship Id="rId7" Type="http://schemas.openxmlformats.org/officeDocument/2006/relationships/footnotes" Target="footnotes.xml"/><Relationship Id="rId71" Type="http://schemas.openxmlformats.org/officeDocument/2006/relationships/hyperlink" Target="https://github.com/bigbio/proteomics-metadata-standard/blob/master/templates/sdrf-vertebrates.tsv" TargetMode="External"/><Relationship Id="rId92" Type="http://schemas.openxmlformats.org/officeDocument/2006/relationships/hyperlink" Target="https://www.ebi.ac.uk/ols/ontologies/ms" TargetMode="External"/><Relationship Id="rId2" Type="http://schemas.openxmlformats.org/officeDocument/2006/relationships/customXml" Target="../customXml/item2.xml"/><Relationship Id="rId29" Type="http://schemas.openxmlformats.org/officeDocument/2006/relationships/hyperlink" Target="https://www.ebi.ac.uk/ols/ontologies/ms" TargetMode="External"/><Relationship Id="rId24" Type="http://schemas.openxmlformats.org/officeDocument/2006/relationships/hyperlink" Target="https://lab.github.com/githubtraining/introduction-to-github" TargetMode="External"/><Relationship Id="rId40" Type="http://schemas.openxmlformats.org/officeDocument/2006/relationships/hyperlink" Target="https://www.ebi.ac.uk/ols/ontologies/fbdv" TargetMode="External"/><Relationship Id="rId45" Type="http://schemas.openxmlformats.org/officeDocument/2006/relationships/hyperlink" Target="https://www.ebi.ac.uk/ols/ontologies/pride" TargetMode="External"/><Relationship Id="rId66" Type="http://schemas.openxmlformats.org/officeDocument/2006/relationships/hyperlink" Target="https://www.ebi.ac.uk/ols/ontologies/efo/terms?iri=http%3A%2F%2Fpurl.obolibrary.org%2Fobo%2FPATO_0000461" TargetMode="External"/><Relationship Id="rId87" Type="http://schemas.openxmlformats.org/officeDocument/2006/relationships/hyperlink" Target="https://www.ebi.ac.uk/ols/ontologies/efo" TargetMode="External"/><Relationship Id="rId110" Type="http://schemas.openxmlformats.org/officeDocument/2006/relationships/hyperlink" Target="mailto:mathias.wilhelm@tum.de" TargetMode="External"/><Relationship Id="rId115" Type="http://schemas.openxmlformats.org/officeDocument/2006/relationships/hyperlink" Target="mailto:jgriss@ebi.ac.uk" TargetMode="External"/><Relationship Id="rId61" Type="http://schemas.openxmlformats.org/officeDocument/2006/relationships/hyperlink" Target="https://www.ebi.ac.uk/ols/ontologies/ms/terms?iri=http%3A%2F%2Fpurl.obolibrary.org%2Fobo%2FMS_1001055" TargetMode="External"/><Relationship Id="rId82" Type="http://schemas.openxmlformats.org/officeDocument/2006/relationships/hyperlink" Target="https://www.ebi.ac.uk/ols/ontologies/efo" TargetMode="External"/><Relationship Id="rId19" Type="http://schemas.openxmlformats.org/officeDocument/2006/relationships/hyperlink" Target="https://www.isacommons.org/" TargetMode="External"/><Relationship Id="rId14" Type="http://schemas.openxmlformats.org/officeDocument/2006/relationships/comments" Target="comments.xml"/><Relationship Id="rId30" Type="http://schemas.openxmlformats.org/officeDocument/2006/relationships/hyperlink" Target="https://www.ebi.ac.uk/ols/ontologies/efo" TargetMode="External"/><Relationship Id="rId35" Type="http://schemas.openxmlformats.org/officeDocument/2006/relationships/hyperlink" Target="https://www.ebi.ac.uk/ols/ontologies/cl" TargetMode="External"/><Relationship Id="rId56" Type="http://schemas.openxmlformats.org/officeDocument/2006/relationships/hyperlink" Target="https://www.ebi.ac.uk/ols/ontologies/ms/terms?iri=http%3A%2F%2Fpurl.obolibrary.org%2Fobo%2FMS_1000031&amp;viewMode=All&amp;siblings=false" TargetMode="External"/><Relationship Id="rId77" Type="http://schemas.openxmlformats.org/officeDocument/2006/relationships/footer" Target="footer2.xml"/><Relationship Id="rId100" Type="http://schemas.openxmlformats.org/officeDocument/2006/relationships/hyperlink" Target="mailto:baimz@cqupt.edu.cn" TargetMode="External"/><Relationship Id="rId105" Type="http://schemas.openxmlformats.org/officeDocument/2006/relationships/hyperlink" Target="mailto:veits@bmb.sdu.dk"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ebi.ac.uk/efo/EFO_0000634" TargetMode="External"/><Relationship Id="rId72" Type="http://schemas.openxmlformats.org/officeDocument/2006/relationships/hyperlink" Target="https://github.com/bigbio/proteomics-metadata-standard/blob/master/templates/sdrf-nonvertebrates.tsv" TargetMode="External"/><Relationship Id="rId93" Type="http://schemas.openxmlformats.org/officeDocument/2006/relationships/hyperlink" Target="https://github.com/bigbio/proteomics-metadata-standard/tree/master/annotated-projects/PXD008934" TargetMode="External"/><Relationship Id="rId98" Type="http://schemas.openxmlformats.org/officeDocument/2006/relationships/header" Target="header3.xml"/><Relationship Id="rId121" Type="http://schemas.openxmlformats.org/officeDocument/2006/relationships/hyperlink" Target="mailto:julian.uszkoreit@ruhr-uni-bochum.de" TargetMode="External"/><Relationship Id="rId3" Type="http://schemas.openxmlformats.org/officeDocument/2006/relationships/numbering" Target="numbering.xml"/><Relationship Id="rId25" Type="http://schemas.openxmlformats.org/officeDocument/2006/relationships/hyperlink" Target="https://github.com/bigbio/proteomics-metadata-standard/tree/master/annotated-projects" TargetMode="External"/><Relationship Id="rId46" Type="http://schemas.openxmlformats.org/officeDocument/2006/relationships/hyperlink" Target="https://www.ebi.ac.uk/ols/index" TargetMode="External"/><Relationship Id="rId67" Type="http://schemas.openxmlformats.org/officeDocument/2006/relationships/hyperlink" Target="http://www.ebi.ac.uk/pride/archive" TargetMode="External"/><Relationship Id="rId116" Type="http://schemas.openxmlformats.org/officeDocument/2006/relationships/hyperlink" Target="mailto:sachsenb@informatik.uni-tuebingen.de" TargetMode="External"/><Relationship Id="rId20" Type="http://schemas.openxmlformats.org/officeDocument/2006/relationships/image" Target="media/image1.tiff"/><Relationship Id="rId41" Type="http://schemas.openxmlformats.org/officeDocument/2006/relationships/hyperlink" Target="https://www.ebi.ac.uk/ols/ontologies/rs" TargetMode="External"/><Relationship Id="rId62" Type="http://schemas.openxmlformats.org/officeDocument/2006/relationships/hyperlink" Target="http://www.unimod.org/names.html" TargetMode="External"/><Relationship Id="rId83" Type="http://schemas.openxmlformats.org/officeDocument/2006/relationships/hyperlink" Target="https://www.ebi.ac.uk/ols/ontologies/efo" TargetMode="External"/><Relationship Id="rId88" Type="http://schemas.openxmlformats.org/officeDocument/2006/relationships/hyperlink" Target="https://www.ebi.ac.uk/ols/ontologies/efo" TargetMode="External"/><Relationship Id="rId111" Type="http://schemas.openxmlformats.org/officeDocument/2006/relationships/hyperlink" Target="mailto:patroklos.samaras@tum.de" TargetMode="External"/><Relationship Id="rId15" Type="http://schemas.microsoft.com/office/2011/relationships/commentsExtended" Target="commentsExtended.xml"/><Relationship Id="rId36" Type="http://schemas.openxmlformats.org/officeDocument/2006/relationships/hyperlink" Target="https://www.ebi.ac.uk/ols/ontologies/po" TargetMode="External"/><Relationship Id="rId57" Type="http://schemas.openxmlformats.org/officeDocument/2006/relationships/hyperlink" Target="https://www.ebi.ac.uk/ols/ontologies/ms/terms?iri=http%3A%2F%2Fpurl.obolibrary.org%2Fobo%2FMS_1000443&amp;viewMode=All&amp;siblings=false" TargetMode="External"/><Relationship Id="rId106" Type="http://schemas.openxmlformats.org/officeDocument/2006/relationships/hyperlink" Target="mailto:lev.levitsky@phystech.edu" TargetMode="External"/><Relationship Id="rId127" Type="http://schemas.microsoft.com/office/2011/relationships/people" Target="people.xml"/><Relationship Id="rId10" Type="http://schemas.openxmlformats.org/officeDocument/2006/relationships/hyperlink" Target="http://psidev.info/sdrf" TargetMode="External"/><Relationship Id="rId31" Type="http://schemas.openxmlformats.org/officeDocument/2006/relationships/hyperlink" Target="https://www.ebi.ac.uk/ols/ontologies/unimod" TargetMode="External"/><Relationship Id="rId52" Type="http://schemas.openxmlformats.org/officeDocument/2006/relationships/hyperlink" Target="https://www.ebi.ac.uk/ols/ontologies/ms/terms?iri=http%3A%2F%2Fpurl.obolibrary.org%2Fobo%2FMS_1000858" TargetMode="External"/><Relationship Id="rId73" Type="http://schemas.openxmlformats.org/officeDocument/2006/relationships/hyperlink" Target="https://github.com/bigbio/proteomics-metadata-standard/blob/master/templates/sdrf-plants.tsv" TargetMode="External"/><Relationship Id="rId78" Type="http://schemas.openxmlformats.org/officeDocument/2006/relationships/header" Target="header2.xml"/><Relationship Id="rId94" Type="http://schemas.openxmlformats.org/officeDocument/2006/relationships/hyperlink" Target="https://github.com/bigbio/proteomics-metadata-standard/tree/master/annotated-projects/PMID33212010" TargetMode="External"/><Relationship Id="rId99" Type="http://schemas.openxmlformats.org/officeDocument/2006/relationships/footer" Target="footer3.xml"/><Relationship Id="rId101" Type="http://schemas.openxmlformats.org/officeDocument/2006/relationships/hyperlink" Target="mailto:juan@ebi.ac.uk" TargetMode="External"/><Relationship Id="rId122" Type="http://schemas.openxmlformats.org/officeDocument/2006/relationships/hyperlink" Target="mailto:edeutsch@systemsbiology.org" TargetMode="External"/><Relationship Id="rId4" Type="http://schemas.openxmlformats.org/officeDocument/2006/relationships/styles" Target="styles.xml"/><Relationship Id="rId9" Type="http://schemas.openxmlformats.org/officeDocument/2006/relationships/hyperlink" Target="https://github.com/bigbio/proteomics-metadata-standard"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github.com/bigbio/proteomics-metadata-standard/tree/master/sample-metadata"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github.com/bigbio/proteomics-metadata-standard/tree/master/sample-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95F052-20F1-F149-8EA2-C9494DD768EB}">
  <we:reference id="wa200001011" version="1.1.0.0" store="en-GB"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Mz5XxPvQr9spEKNgJcrW7v7lyQ==">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B9551-85FF-BB44-ADF5-B682F096B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32</Pages>
  <Words>10422</Words>
  <Characters>59409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EMBL-EBI</Company>
  <LinksUpToDate>false</LinksUpToDate>
  <CharactersWithSpaces>69692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dc:creator>
  <cp:keywords/>
  <cp:lastModifiedBy>Yasset Perez Riverol</cp:lastModifiedBy>
  <cp:revision>89</cp:revision>
  <dcterms:created xsi:type="dcterms:W3CDTF">2021-03-25T08:43:00Z</dcterms:created>
  <dcterms:modified xsi:type="dcterms:W3CDTF">2021-04-12T12:02:00Z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property>
  <property fmtid="{D5CDD505-2E9C-101B-9397-08002B2CF9AE}" pid="9" name="grammarly_documentId">
    <vt:lpwstr>documentId_2349</vt:lpwstr>
  </property>
  <property fmtid="{D5CDD505-2E9C-101B-9397-08002B2CF9AE}" pid="10" name="grammarly_documentContext">
    <vt:lpwstr>{"goals":[],"domain":"general","emotions":[],"dialect":"american"}</vt:lpwstr>
  </property>
</Properties>
</file>